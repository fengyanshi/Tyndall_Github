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E20E02" w:rsidRDefault="00E20E02">
      <w:pPr>
        <w:jc w:val="right"/>
        <w:rPr>
          <w:rFonts w:ascii="Arial" w:eastAsia="Arial" w:hAnsi="Arial" w:cs="Arial"/>
          <w:b/>
          <w:sz w:val="48"/>
          <w:szCs w:val="48"/>
        </w:rPr>
      </w:pPr>
    </w:p>
    <w:p w14:paraId="00000002" w14:textId="77777777" w:rsidR="00E20E02" w:rsidRDefault="00797D98">
      <w:pPr>
        <w:jc w:val="right"/>
        <w:rPr>
          <w:rFonts w:ascii="Arial" w:eastAsia="Arial" w:hAnsi="Arial" w:cs="Arial"/>
          <w:b/>
          <w:sz w:val="48"/>
          <w:szCs w:val="48"/>
        </w:rPr>
      </w:pPr>
      <w:r>
        <w:rPr>
          <w:rFonts w:ascii="Arial" w:eastAsia="Arial" w:hAnsi="Arial" w:cs="Arial"/>
          <w:b/>
          <w:noProof/>
          <w:sz w:val="48"/>
          <w:szCs w:val="48"/>
        </w:rPr>
        <w:drawing>
          <wp:inline distT="0" distB="0" distL="0" distR="0" wp14:anchorId="15475D3F" wp14:editId="6DD0FD2B">
            <wp:extent cx="2857500" cy="866775"/>
            <wp:effectExtent l="0" t="0" r="0" b="0"/>
            <wp:docPr id="20" name="image1.jpg" descr="ESTCP logo-newJuly-2010"/>
            <wp:cNvGraphicFramePr/>
            <a:graphic xmlns:a="http://schemas.openxmlformats.org/drawingml/2006/main">
              <a:graphicData uri="http://schemas.openxmlformats.org/drawingml/2006/picture">
                <pic:pic xmlns:pic="http://schemas.openxmlformats.org/drawingml/2006/picture">
                  <pic:nvPicPr>
                    <pic:cNvPr id="0" name="image1.jpg" descr="ESTCP logo-newJuly-2010"/>
                    <pic:cNvPicPr preferRelativeResize="0"/>
                  </pic:nvPicPr>
                  <pic:blipFill>
                    <a:blip r:embed="rId12"/>
                    <a:srcRect/>
                    <a:stretch>
                      <a:fillRect/>
                    </a:stretch>
                  </pic:blipFill>
                  <pic:spPr>
                    <a:xfrm>
                      <a:off x="0" y="0"/>
                      <a:ext cx="2857500" cy="866775"/>
                    </a:xfrm>
                    <a:prstGeom prst="rect">
                      <a:avLst/>
                    </a:prstGeom>
                    <a:ln/>
                  </pic:spPr>
                </pic:pic>
              </a:graphicData>
            </a:graphic>
          </wp:inline>
        </w:drawing>
      </w:r>
    </w:p>
    <w:p w14:paraId="00000003" w14:textId="77777777" w:rsidR="00E20E02" w:rsidRDefault="00E20E02">
      <w:pPr>
        <w:jc w:val="right"/>
        <w:rPr>
          <w:rFonts w:ascii="Arial" w:eastAsia="Arial" w:hAnsi="Arial" w:cs="Arial"/>
          <w:b/>
          <w:sz w:val="48"/>
          <w:szCs w:val="48"/>
        </w:rPr>
      </w:pPr>
    </w:p>
    <w:p w14:paraId="00000004" w14:textId="77777777" w:rsidR="00E20E02" w:rsidRDefault="00E20E02">
      <w:pPr>
        <w:jc w:val="right"/>
        <w:rPr>
          <w:rFonts w:ascii="Arial" w:eastAsia="Arial" w:hAnsi="Arial" w:cs="Arial"/>
          <w:b/>
          <w:sz w:val="48"/>
          <w:szCs w:val="48"/>
        </w:rPr>
      </w:pPr>
    </w:p>
    <w:p w14:paraId="00000008" w14:textId="77777777" w:rsidR="00E20E02" w:rsidRDefault="00E20E02">
      <w:pPr>
        <w:jc w:val="right"/>
        <w:rPr>
          <w:rFonts w:ascii="Arial" w:eastAsia="Arial" w:hAnsi="Arial" w:cs="Arial"/>
          <w:b/>
          <w:sz w:val="48"/>
          <w:szCs w:val="48"/>
        </w:rPr>
      </w:pPr>
    </w:p>
    <w:p w14:paraId="00000009" w14:textId="705F209D" w:rsidR="00E20E02" w:rsidRDefault="00797D98">
      <w:pPr>
        <w:jc w:val="right"/>
        <w:rPr>
          <w:b/>
          <w:sz w:val="52"/>
          <w:szCs w:val="52"/>
        </w:rPr>
      </w:pPr>
      <w:r>
        <w:rPr>
          <w:b/>
          <w:sz w:val="52"/>
          <w:szCs w:val="52"/>
        </w:rPr>
        <w:t xml:space="preserve">DEMONSTRATION PLAN </w:t>
      </w:r>
    </w:p>
    <w:p w14:paraId="0000000A" w14:textId="77777777" w:rsidR="00E20E02" w:rsidRDefault="00E20E02">
      <w:pPr>
        <w:pBdr>
          <w:top w:val="single" w:sz="48" w:space="1" w:color="333333"/>
        </w:pBdr>
        <w:jc w:val="right"/>
        <w:rPr>
          <w:rFonts w:ascii="Arial" w:eastAsia="Arial" w:hAnsi="Arial" w:cs="Arial"/>
          <w:b/>
          <w:sz w:val="48"/>
          <w:szCs w:val="48"/>
        </w:rPr>
      </w:pPr>
    </w:p>
    <w:p w14:paraId="0000000B" w14:textId="665C35F1" w:rsidR="00E20E02" w:rsidRDefault="00797D98">
      <w:pPr>
        <w:jc w:val="right"/>
        <w:rPr>
          <w:b/>
          <w:sz w:val="36"/>
          <w:szCs w:val="36"/>
        </w:rPr>
      </w:pPr>
      <w:r>
        <w:rPr>
          <w:b/>
          <w:sz w:val="36"/>
          <w:szCs w:val="36"/>
        </w:rPr>
        <w:t xml:space="preserve">Resource Conservation and Resiliency </w:t>
      </w:r>
    </w:p>
    <w:p w14:paraId="7A8E59E1" w14:textId="421B0C31" w:rsidR="00E011E5" w:rsidRDefault="00E011E5">
      <w:pPr>
        <w:jc w:val="right"/>
        <w:rPr>
          <w:b/>
          <w:sz w:val="36"/>
          <w:szCs w:val="36"/>
        </w:rPr>
      </w:pPr>
    </w:p>
    <w:p w14:paraId="0000000C" w14:textId="7D1ED455" w:rsidR="00E20E02" w:rsidRDefault="00E011E5" w:rsidP="00E011E5">
      <w:pPr>
        <w:rPr>
          <w:rFonts w:ascii="Arial" w:eastAsia="Arial" w:hAnsi="Arial" w:cs="Arial"/>
          <w:b/>
          <w:sz w:val="36"/>
          <w:szCs w:val="36"/>
        </w:rPr>
      </w:pPr>
      <w:r w:rsidRPr="00E011E5">
        <w:rPr>
          <w:b/>
          <w:sz w:val="36"/>
          <w:szCs w:val="36"/>
        </w:rPr>
        <w:t xml:space="preserve">Comparative </w:t>
      </w:r>
      <w:r>
        <w:rPr>
          <w:b/>
          <w:sz w:val="36"/>
          <w:szCs w:val="36"/>
        </w:rPr>
        <w:t>A</w:t>
      </w:r>
      <w:r w:rsidRPr="00E011E5">
        <w:rPr>
          <w:b/>
          <w:sz w:val="36"/>
          <w:szCs w:val="36"/>
        </w:rPr>
        <w:t xml:space="preserve">ssessment of </w:t>
      </w:r>
      <w:r>
        <w:rPr>
          <w:b/>
          <w:sz w:val="36"/>
          <w:szCs w:val="36"/>
        </w:rPr>
        <w:t>T</w:t>
      </w:r>
      <w:r w:rsidRPr="00E011E5">
        <w:rPr>
          <w:b/>
          <w:sz w:val="36"/>
          <w:szCs w:val="36"/>
        </w:rPr>
        <w:t xml:space="preserve">otal </w:t>
      </w:r>
      <w:r>
        <w:rPr>
          <w:b/>
          <w:sz w:val="36"/>
          <w:szCs w:val="36"/>
        </w:rPr>
        <w:t>W</w:t>
      </w:r>
      <w:r w:rsidRPr="00E011E5">
        <w:rPr>
          <w:b/>
          <w:sz w:val="36"/>
          <w:szCs w:val="36"/>
        </w:rPr>
        <w:t xml:space="preserve">ater </w:t>
      </w:r>
      <w:r>
        <w:rPr>
          <w:b/>
          <w:sz w:val="36"/>
          <w:szCs w:val="36"/>
        </w:rPr>
        <w:t>L</w:t>
      </w:r>
      <w:r w:rsidRPr="00E011E5">
        <w:rPr>
          <w:b/>
          <w:sz w:val="36"/>
          <w:szCs w:val="36"/>
        </w:rPr>
        <w:t xml:space="preserve">evels for </w:t>
      </w:r>
      <w:r>
        <w:rPr>
          <w:b/>
          <w:sz w:val="36"/>
          <w:szCs w:val="36"/>
        </w:rPr>
        <w:t>C</w:t>
      </w:r>
      <w:r w:rsidRPr="00E011E5">
        <w:rPr>
          <w:b/>
          <w:sz w:val="36"/>
          <w:szCs w:val="36"/>
        </w:rPr>
        <w:t xml:space="preserve">oastal </w:t>
      </w:r>
      <w:r>
        <w:rPr>
          <w:b/>
          <w:sz w:val="36"/>
          <w:szCs w:val="36"/>
        </w:rPr>
        <w:t>M</w:t>
      </w:r>
      <w:r w:rsidRPr="00E011E5">
        <w:rPr>
          <w:b/>
          <w:sz w:val="36"/>
          <w:szCs w:val="36"/>
        </w:rPr>
        <w:t xml:space="preserve">ilitary </w:t>
      </w:r>
      <w:r>
        <w:rPr>
          <w:b/>
          <w:sz w:val="36"/>
          <w:szCs w:val="36"/>
        </w:rPr>
        <w:t>F</w:t>
      </w:r>
      <w:r w:rsidRPr="00E011E5">
        <w:rPr>
          <w:b/>
          <w:sz w:val="36"/>
          <w:szCs w:val="36"/>
        </w:rPr>
        <w:t xml:space="preserve">acility </w:t>
      </w:r>
      <w:r>
        <w:rPr>
          <w:b/>
          <w:sz w:val="36"/>
          <w:szCs w:val="36"/>
        </w:rPr>
        <w:t>R</w:t>
      </w:r>
      <w:r w:rsidRPr="00E011E5">
        <w:rPr>
          <w:b/>
          <w:sz w:val="36"/>
          <w:szCs w:val="36"/>
        </w:rPr>
        <w:t xml:space="preserve">eadiness and </w:t>
      </w:r>
      <w:r>
        <w:rPr>
          <w:b/>
          <w:sz w:val="36"/>
          <w:szCs w:val="36"/>
        </w:rPr>
        <w:t>R</w:t>
      </w:r>
      <w:r w:rsidRPr="00E011E5">
        <w:rPr>
          <w:b/>
          <w:sz w:val="36"/>
          <w:szCs w:val="36"/>
        </w:rPr>
        <w:t xml:space="preserve">esilience </w:t>
      </w:r>
      <w:r>
        <w:rPr>
          <w:b/>
          <w:sz w:val="36"/>
          <w:szCs w:val="36"/>
        </w:rPr>
        <w:t>U</w:t>
      </w:r>
      <w:r w:rsidRPr="00E011E5">
        <w:rPr>
          <w:b/>
          <w:sz w:val="36"/>
          <w:szCs w:val="36"/>
        </w:rPr>
        <w:t xml:space="preserve">sing </w:t>
      </w:r>
      <w:r>
        <w:rPr>
          <w:b/>
          <w:sz w:val="36"/>
          <w:szCs w:val="36"/>
        </w:rPr>
        <w:t>N</w:t>
      </w:r>
      <w:r w:rsidRPr="00E011E5">
        <w:rPr>
          <w:b/>
          <w:sz w:val="36"/>
          <w:szCs w:val="36"/>
        </w:rPr>
        <w:t xml:space="preserve">umerical </w:t>
      </w:r>
      <w:r>
        <w:rPr>
          <w:b/>
          <w:sz w:val="36"/>
          <w:szCs w:val="36"/>
        </w:rPr>
        <w:t>M</w:t>
      </w:r>
      <w:r w:rsidRPr="00E011E5">
        <w:rPr>
          <w:b/>
          <w:sz w:val="36"/>
          <w:szCs w:val="36"/>
        </w:rPr>
        <w:t>odels</w:t>
      </w:r>
      <w:r>
        <w:rPr>
          <w:b/>
          <w:sz w:val="36"/>
          <w:szCs w:val="36"/>
        </w:rPr>
        <w:t xml:space="preserve"> – </w:t>
      </w:r>
      <w:r w:rsidR="002809A4">
        <w:rPr>
          <w:b/>
          <w:sz w:val="36"/>
          <w:szCs w:val="36"/>
        </w:rPr>
        <w:t>Tyndall Air Force Base</w:t>
      </w:r>
      <w:r>
        <w:rPr>
          <w:b/>
          <w:sz w:val="36"/>
          <w:szCs w:val="36"/>
        </w:rPr>
        <w:t xml:space="preserve"> (RC21-5028)</w:t>
      </w:r>
    </w:p>
    <w:p w14:paraId="0000000D" w14:textId="77777777" w:rsidR="00E20E02" w:rsidRDefault="00E20E02">
      <w:pPr>
        <w:jc w:val="right"/>
        <w:rPr>
          <w:rFonts w:ascii="Arial" w:eastAsia="Arial" w:hAnsi="Arial" w:cs="Arial"/>
          <w:b/>
          <w:sz w:val="36"/>
          <w:szCs w:val="36"/>
        </w:rPr>
      </w:pPr>
    </w:p>
    <w:p w14:paraId="0000000E" w14:textId="417F45C7" w:rsidR="00E20E02" w:rsidRDefault="00E011E5">
      <w:pPr>
        <w:jc w:val="right"/>
        <w:rPr>
          <w:rFonts w:eastAsia="Arial"/>
          <w:b/>
          <w:sz w:val="36"/>
          <w:szCs w:val="36"/>
        </w:rPr>
      </w:pPr>
      <w:r w:rsidRPr="00E011E5">
        <w:rPr>
          <w:rFonts w:eastAsia="Arial"/>
          <w:b/>
          <w:sz w:val="36"/>
          <w:szCs w:val="36"/>
        </w:rPr>
        <w:t>Jack A. Puleo (University of Delaware</w:t>
      </w:r>
      <w:r>
        <w:rPr>
          <w:rFonts w:eastAsia="Arial"/>
          <w:b/>
          <w:sz w:val="36"/>
          <w:szCs w:val="36"/>
        </w:rPr>
        <w:t>)</w:t>
      </w:r>
    </w:p>
    <w:p w14:paraId="6B8D5889" w14:textId="2AEA2993" w:rsidR="00E011E5" w:rsidRDefault="002809A4">
      <w:pPr>
        <w:jc w:val="right"/>
        <w:rPr>
          <w:rFonts w:eastAsia="Arial"/>
          <w:b/>
          <w:sz w:val="36"/>
          <w:szCs w:val="36"/>
        </w:rPr>
      </w:pPr>
      <w:r>
        <w:rPr>
          <w:rFonts w:eastAsia="Arial"/>
          <w:b/>
          <w:sz w:val="36"/>
          <w:szCs w:val="36"/>
        </w:rPr>
        <w:t>Ahmed Elkut</w:t>
      </w:r>
      <w:r w:rsidR="00E011E5">
        <w:rPr>
          <w:rFonts w:eastAsia="Arial"/>
          <w:b/>
          <w:sz w:val="36"/>
          <w:szCs w:val="36"/>
        </w:rPr>
        <w:t xml:space="preserve"> </w:t>
      </w:r>
      <w:r w:rsidR="00E011E5" w:rsidRPr="00E011E5">
        <w:rPr>
          <w:rFonts w:eastAsia="Arial"/>
          <w:b/>
          <w:sz w:val="36"/>
          <w:szCs w:val="36"/>
        </w:rPr>
        <w:t>(University of Delaware</w:t>
      </w:r>
      <w:r w:rsidR="00E011E5">
        <w:rPr>
          <w:rFonts w:eastAsia="Arial"/>
          <w:b/>
          <w:sz w:val="36"/>
          <w:szCs w:val="36"/>
        </w:rPr>
        <w:t>)</w:t>
      </w:r>
    </w:p>
    <w:p w14:paraId="0CD185D8" w14:textId="7449B6BA" w:rsidR="00E011E5" w:rsidRDefault="00E011E5">
      <w:pPr>
        <w:jc w:val="right"/>
        <w:rPr>
          <w:rFonts w:eastAsia="Arial"/>
          <w:b/>
          <w:sz w:val="36"/>
          <w:szCs w:val="36"/>
        </w:rPr>
      </w:pPr>
      <w:r>
        <w:rPr>
          <w:rFonts w:eastAsia="Arial"/>
          <w:b/>
          <w:sz w:val="36"/>
          <w:szCs w:val="36"/>
        </w:rPr>
        <w:t xml:space="preserve">Fengyan Shi </w:t>
      </w:r>
      <w:r w:rsidRPr="00E011E5">
        <w:rPr>
          <w:rFonts w:eastAsia="Arial"/>
          <w:b/>
          <w:sz w:val="36"/>
          <w:szCs w:val="36"/>
        </w:rPr>
        <w:t>(University of Delaware</w:t>
      </w:r>
      <w:r>
        <w:rPr>
          <w:rFonts w:eastAsia="Arial"/>
          <w:b/>
          <w:sz w:val="36"/>
          <w:szCs w:val="36"/>
        </w:rPr>
        <w:t>)</w:t>
      </w:r>
    </w:p>
    <w:p w14:paraId="4AF404F7" w14:textId="3E405F28" w:rsidR="002809A4" w:rsidRDefault="002809A4" w:rsidP="5DBBB3F3">
      <w:pPr>
        <w:jc w:val="right"/>
        <w:rPr>
          <w:rFonts w:eastAsia="Arial"/>
          <w:b/>
          <w:bCs/>
          <w:sz w:val="36"/>
          <w:szCs w:val="36"/>
        </w:rPr>
      </w:pPr>
      <w:r w:rsidRPr="5DBBB3F3">
        <w:rPr>
          <w:rFonts w:eastAsia="Arial"/>
          <w:b/>
          <w:bCs/>
          <w:sz w:val="36"/>
          <w:szCs w:val="36"/>
        </w:rPr>
        <w:t>Jens Figlus (Texas A&amp;M University)</w:t>
      </w:r>
    </w:p>
    <w:p w14:paraId="5FC9B99B" w14:textId="05184E06" w:rsidR="00BD5D31" w:rsidRDefault="00BD5D31" w:rsidP="5DBBB3F3">
      <w:pPr>
        <w:jc w:val="right"/>
        <w:rPr>
          <w:rFonts w:eastAsia="Arial"/>
          <w:b/>
          <w:bCs/>
          <w:sz w:val="36"/>
          <w:szCs w:val="36"/>
        </w:rPr>
      </w:pPr>
      <w:r w:rsidRPr="5DBBB3F3">
        <w:rPr>
          <w:rFonts w:eastAsia="Arial"/>
          <w:b/>
          <w:bCs/>
          <w:sz w:val="36"/>
          <w:szCs w:val="36"/>
        </w:rPr>
        <w:t>Joshua Joubert (Texas A&amp;M University)</w:t>
      </w:r>
    </w:p>
    <w:p w14:paraId="0767C024" w14:textId="68E6064E" w:rsidR="00A67E48" w:rsidRDefault="002809A4" w:rsidP="00782480">
      <w:pPr>
        <w:jc w:val="right"/>
        <w:rPr>
          <w:rFonts w:eastAsia="Arial"/>
          <w:b/>
          <w:sz w:val="36"/>
          <w:szCs w:val="36"/>
        </w:rPr>
      </w:pPr>
      <w:r>
        <w:rPr>
          <w:rFonts w:eastAsia="Arial"/>
          <w:b/>
          <w:sz w:val="36"/>
          <w:szCs w:val="36"/>
        </w:rPr>
        <w:t>Stephanie Patch (University of South Alabama)</w:t>
      </w:r>
    </w:p>
    <w:p w14:paraId="212D7443" w14:textId="378DED2B" w:rsidR="00E011E5" w:rsidRDefault="00E011E5">
      <w:pPr>
        <w:jc w:val="right"/>
        <w:rPr>
          <w:rFonts w:eastAsia="Arial"/>
          <w:b/>
          <w:sz w:val="36"/>
          <w:szCs w:val="36"/>
        </w:rPr>
      </w:pPr>
      <w:r>
        <w:rPr>
          <w:rFonts w:eastAsia="Arial"/>
          <w:b/>
          <w:sz w:val="36"/>
          <w:szCs w:val="36"/>
        </w:rPr>
        <w:t>Casey Dietrich (North Carolina State University)</w:t>
      </w:r>
    </w:p>
    <w:p w14:paraId="54080425" w14:textId="77777777" w:rsidR="00E10F2C" w:rsidRDefault="00E011E5">
      <w:pPr>
        <w:jc w:val="right"/>
        <w:rPr>
          <w:rFonts w:eastAsia="Arial"/>
          <w:b/>
          <w:sz w:val="36"/>
          <w:szCs w:val="36"/>
        </w:rPr>
      </w:pPr>
      <w:r>
        <w:rPr>
          <w:rFonts w:eastAsia="Arial"/>
          <w:b/>
          <w:sz w:val="36"/>
          <w:szCs w:val="36"/>
        </w:rPr>
        <w:t>Jenero Knowles (North Carolina State University)</w:t>
      </w:r>
    </w:p>
    <w:p w14:paraId="4AA4B33E" w14:textId="71052BB3" w:rsidR="00E011E5" w:rsidRDefault="00E10F2C" w:rsidP="00E10F2C">
      <w:pPr>
        <w:jc w:val="right"/>
        <w:rPr>
          <w:rFonts w:eastAsia="Arial"/>
          <w:b/>
          <w:sz w:val="36"/>
          <w:szCs w:val="36"/>
        </w:rPr>
      </w:pPr>
      <w:r>
        <w:rPr>
          <w:rFonts w:eastAsia="Arial"/>
          <w:b/>
          <w:sz w:val="36"/>
          <w:szCs w:val="36"/>
        </w:rPr>
        <w:t>Ellen Quataert (Deltares)</w:t>
      </w:r>
      <w:r w:rsidR="00E011E5">
        <w:rPr>
          <w:rFonts w:eastAsia="Arial"/>
          <w:b/>
          <w:sz w:val="36"/>
          <w:szCs w:val="36"/>
        </w:rPr>
        <w:t xml:space="preserve">  </w:t>
      </w:r>
    </w:p>
    <w:p w14:paraId="2EEFE9BA" w14:textId="77777777" w:rsidR="00E10F2C" w:rsidRPr="00E011E5" w:rsidRDefault="00E10F2C">
      <w:pPr>
        <w:jc w:val="right"/>
        <w:rPr>
          <w:rFonts w:eastAsia="Arial"/>
          <w:b/>
          <w:sz w:val="36"/>
          <w:szCs w:val="36"/>
        </w:rPr>
      </w:pPr>
    </w:p>
    <w:p w14:paraId="0000000F" w14:textId="77777777" w:rsidR="00E20E02" w:rsidRDefault="00E20E02">
      <w:pPr>
        <w:jc w:val="right"/>
        <w:rPr>
          <w:rFonts w:ascii="Arial" w:eastAsia="Arial" w:hAnsi="Arial" w:cs="Arial"/>
          <w:b/>
          <w:sz w:val="36"/>
          <w:szCs w:val="36"/>
        </w:rPr>
      </w:pPr>
    </w:p>
    <w:p w14:paraId="00000010" w14:textId="07E2A147" w:rsidR="00E20E02" w:rsidRDefault="00CF2EA2">
      <w:pPr>
        <w:jc w:val="right"/>
        <w:rPr>
          <w:b/>
          <w:sz w:val="36"/>
          <w:szCs w:val="36"/>
        </w:rPr>
      </w:pPr>
      <w:r>
        <w:rPr>
          <w:b/>
          <w:sz w:val="36"/>
          <w:szCs w:val="36"/>
        </w:rPr>
        <w:t>Ju</w:t>
      </w:r>
      <w:r w:rsidR="0003398C">
        <w:rPr>
          <w:b/>
          <w:sz w:val="36"/>
          <w:szCs w:val="36"/>
        </w:rPr>
        <w:t>ly</w:t>
      </w:r>
      <w:r>
        <w:rPr>
          <w:b/>
          <w:sz w:val="36"/>
          <w:szCs w:val="36"/>
        </w:rPr>
        <w:t xml:space="preserve"> XX</w:t>
      </w:r>
      <w:r w:rsidR="00E011E5">
        <w:rPr>
          <w:b/>
          <w:sz w:val="36"/>
          <w:szCs w:val="36"/>
        </w:rPr>
        <w:t>, 202</w:t>
      </w:r>
      <w:r>
        <w:rPr>
          <w:b/>
          <w:sz w:val="36"/>
          <w:szCs w:val="36"/>
        </w:rPr>
        <w:t>4</w:t>
      </w:r>
      <w:r w:rsidR="00E011E5">
        <w:rPr>
          <w:b/>
          <w:sz w:val="36"/>
          <w:szCs w:val="36"/>
        </w:rPr>
        <w:t xml:space="preserve"> </w:t>
      </w:r>
    </w:p>
    <w:p w14:paraId="47D36867" w14:textId="755F3452" w:rsidR="00E40FE3" w:rsidRDefault="00E40FE3">
      <w:pPr>
        <w:pBdr>
          <w:bottom w:val="single" w:sz="24" w:space="1" w:color="000000"/>
        </w:pBdr>
        <w:sectPr w:rsidR="00E40FE3">
          <w:footerReference w:type="even" r:id="rId13"/>
          <w:footerReference w:type="default" r:id="rId14"/>
          <w:footerReference w:type="first" r:id="rId15"/>
          <w:pgSz w:w="12240" w:h="15840"/>
          <w:pgMar w:top="1440" w:right="1440" w:bottom="1440" w:left="1440" w:header="720" w:footer="432" w:gutter="0"/>
          <w:pgNumType w:start="0"/>
          <w:cols w:space="720"/>
          <w:titlePg/>
        </w:sectPr>
      </w:pPr>
    </w:p>
    <w:p w14:paraId="00000050" w14:textId="57B0AB7B" w:rsidR="00E20E02" w:rsidRDefault="00E20E02">
      <w:pPr>
        <w:spacing w:after="240"/>
        <w:jc w:val="both"/>
        <w:rPr>
          <w:szCs w:val="24"/>
        </w:rPr>
      </w:pPr>
    </w:p>
    <w:p w14:paraId="00000051" w14:textId="77777777" w:rsidR="00E20E02" w:rsidRDefault="00797D98">
      <w:pPr>
        <w:spacing w:after="240"/>
        <w:jc w:val="both"/>
        <w:rPr>
          <w:b/>
          <w:sz w:val="28"/>
          <w:szCs w:val="28"/>
        </w:rPr>
      </w:pPr>
      <w:r>
        <w:rPr>
          <w:b/>
          <w:sz w:val="28"/>
          <w:szCs w:val="28"/>
        </w:rPr>
        <w:t xml:space="preserve">TABLE OF </w:t>
      </w:r>
      <w:commentRangeStart w:id="0"/>
      <w:r>
        <w:rPr>
          <w:b/>
          <w:sz w:val="28"/>
          <w:szCs w:val="28"/>
        </w:rPr>
        <w:t>CONTENTS</w:t>
      </w:r>
      <w:commentRangeEnd w:id="0"/>
      <w:r w:rsidR="00BB6FD2">
        <w:rPr>
          <w:rStyle w:val="CommentReference"/>
        </w:rPr>
        <w:commentReference w:id="0"/>
      </w:r>
    </w:p>
    <w:sdt>
      <w:sdtPr>
        <w:rPr>
          <w:rFonts w:ascii="Times New Roman" w:eastAsia="Times New Roman" w:hAnsi="Times New Roman" w:cs="Times New Roman"/>
          <w:color w:val="auto"/>
          <w:sz w:val="24"/>
          <w:szCs w:val="20"/>
        </w:rPr>
        <w:id w:val="1297960937"/>
        <w:docPartObj>
          <w:docPartGallery w:val="Table of Contents"/>
          <w:docPartUnique/>
        </w:docPartObj>
      </w:sdtPr>
      <w:sdtEndPr>
        <w:rPr>
          <w:b/>
          <w:bCs/>
          <w:szCs w:val="24"/>
        </w:rPr>
      </w:sdtEndPr>
      <w:sdtContent>
        <w:p w14:paraId="0CC28AEF" w14:textId="6CBCEBCE" w:rsidR="003D6A2E" w:rsidRDefault="003D6A2E">
          <w:pPr>
            <w:pStyle w:val="TOCHeading"/>
          </w:pPr>
          <w:r>
            <w:t>Contents</w:t>
          </w:r>
        </w:p>
        <w:p w14:paraId="4357B9BB" w14:textId="5B48C328" w:rsidR="0020246E" w:rsidRDefault="003D6A2E">
          <w:pPr>
            <w:pStyle w:val="TOC1"/>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43943565" w:history="1">
            <w:r w:rsidR="0020246E" w:rsidRPr="000C6721">
              <w:rPr>
                <w:rStyle w:val="Hyperlink"/>
                <w:noProof/>
              </w:rPr>
              <w:t>1.0</w:t>
            </w:r>
            <w:r w:rsidR="0020246E">
              <w:rPr>
                <w:rFonts w:asciiTheme="minorHAnsi" w:eastAsiaTheme="minorEastAsia" w:hAnsiTheme="minorHAnsi" w:cstheme="minorBidi"/>
                <w:noProof/>
                <w:sz w:val="22"/>
                <w:szCs w:val="22"/>
              </w:rPr>
              <w:tab/>
            </w:r>
            <w:r w:rsidR="0020246E" w:rsidRPr="000C6721">
              <w:rPr>
                <w:rStyle w:val="Hyperlink"/>
                <w:noProof/>
              </w:rPr>
              <w:t>INTRODUCTION</w:t>
            </w:r>
            <w:r w:rsidR="0020246E">
              <w:rPr>
                <w:noProof/>
                <w:webHidden/>
              </w:rPr>
              <w:tab/>
            </w:r>
            <w:r w:rsidR="0020246E">
              <w:rPr>
                <w:noProof/>
                <w:webHidden/>
              </w:rPr>
              <w:fldChar w:fldCharType="begin"/>
            </w:r>
            <w:r w:rsidR="0020246E">
              <w:rPr>
                <w:noProof/>
                <w:webHidden/>
              </w:rPr>
              <w:instrText xml:space="preserve"> PAGEREF _Toc143943565 \h </w:instrText>
            </w:r>
            <w:r w:rsidR="0020246E">
              <w:rPr>
                <w:noProof/>
                <w:webHidden/>
              </w:rPr>
            </w:r>
            <w:r w:rsidR="0020246E">
              <w:rPr>
                <w:noProof/>
                <w:webHidden/>
              </w:rPr>
              <w:fldChar w:fldCharType="separate"/>
            </w:r>
            <w:r w:rsidR="00233AD4">
              <w:rPr>
                <w:noProof/>
                <w:webHidden/>
              </w:rPr>
              <w:t>1</w:t>
            </w:r>
            <w:r w:rsidR="0020246E">
              <w:rPr>
                <w:noProof/>
                <w:webHidden/>
              </w:rPr>
              <w:fldChar w:fldCharType="end"/>
            </w:r>
          </w:hyperlink>
        </w:p>
        <w:p w14:paraId="177D129A" w14:textId="441084AA"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66" w:history="1">
            <w:r w:rsidR="0020246E" w:rsidRPr="000C6721">
              <w:rPr>
                <w:rStyle w:val="Hyperlink"/>
                <w:noProof/>
              </w:rPr>
              <w:t>1.1</w:t>
            </w:r>
            <w:r w:rsidR="0020246E">
              <w:rPr>
                <w:rFonts w:asciiTheme="minorHAnsi" w:eastAsiaTheme="minorEastAsia" w:hAnsiTheme="minorHAnsi" w:cstheme="minorBidi"/>
                <w:noProof/>
                <w:sz w:val="22"/>
                <w:szCs w:val="22"/>
              </w:rPr>
              <w:tab/>
            </w:r>
            <w:r w:rsidR="0020246E" w:rsidRPr="000C6721">
              <w:rPr>
                <w:rStyle w:val="Hyperlink"/>
                <w:noProof/>
              </w:rPr>
              <w:t>BACKGROUND</w:t>
            </w:r>
            <w:r w:rsidR="0020246E">
              <w:rPr>
                <w:noProof/>
                <w:webHidden/>
              </w:rPr>
              <w:tab/>
            </w:r>
            <w:r w:rsidR="0020246E">
              <w:rPr>
                <w:noProof/>
                <w:webHidden/>
              </w:rPr>
              <w:fldChar w:fldCharType="begin"/>
            </w:r>
            <w:r w:rsidR="0020246E">
              <w:rPr>
                <w:noProof/>
                <w:webHidden/>
              </w:rPr>
              <w:instrText xml:space="preserve"> PAGEREF _Toc143943566 \h </w:instrText>
            </w:r>
            <w:r w:rsidR="0020246E">
              <w:rPr>
                <w:noProof/>
                <w:webHidden/>
              </w:rPr>
            </w:r>
            <w:r w:rsidR="0020246E">
              <w:rPr>
                <w:noProof/>
                <w:webHidden/>
              </w:rPr>
              <w:fldChar w:fldCharType="separate"/>
            </w:r>
            <w:r w:rsidR="00233AD4">
              <w:rPr>
                <w:noProof/>
                <w:webHidden/>
              </w:rPr>
              <w:t>1</w:t>
            </w:r>
            <w:r w:rsidR="0020246E">
              <w:rPr>
                <w:noProof/>
                <w:webHidden/>
              </w:rPr>
              <w:fldChar w:fldCharType="end"/>
            </w:r>
          </w:hyperlink>
        </w:p>
        <w:p w14:paraId="343F655A" w14:textId="4640B097"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67" w:history="1">
            <w:r w:rsidR="0020246E" w:rsidRPr="000C6721">
              <w:rPr>
                <w:rStyle w:val="Hyperlink"/>
                <w:noProof/>
              </w:rPr>
              <w:t>1.2</w:t>
            </w:r>
            <w:r w:rsidR="0020246E">
              <w:rPr>
                <w:rFonts w:asciiTheme="minorHAnsi" w:eastAsiaTheme="minorEastAsia" w:hAnsiTheme="minorHAnsi" w:cstheme="minorBidi"/>
                <w:noProof/>
                <w:sz w:val="22"/>
                <w:szCs w:val="22"/>
              </w:rPr>
              <w:tab/>
            </w:r>
            <w:r w:rsidR="0020246E" w:rsidRPr="000C6721">
              <w:rPr>
                <w:rStyle w:val="Hyperlink"/>
                <w:noProof/>
              </w:rPr>
              <w:t xml:space="preserve"> OBJECTIVE OF THE DEMONSTRATION</w:t>
            </w:r>
            <w:r w:rsidR="0020246E">
              <w:rPr>
                <w:noProof/>
                <w:webHidden/>
              </w:rPr>
              <w:tab/>
            </w:r>
            <w:r w:rsidR="0020246E">
              <w:rPr>
                <w:noProof/>
                <w:webHidden/>
              </w:rPr>
              <w:fldChar w:fldCharType="begin"/>
            </w:r>
            <w:r w:rsidR="0020246E">
              <w:rPr>
                <w:noProof/>
                <w:webHidden/>
              </w:rPr>
              <w:instrText xml:space="preserve"> PAGEREF _Toc143943567 \h </w:instrText>
            </w:r>
            <w:r w:rsidR="0020246E">
              <w:rPr>
                <w:noProof/>
                <w:webHidden/>
              </w:rPr>
            </w:r>
            <w:r w:rsidR="0020246E">
              <w:rPr>
                <w:noProof/>
                <w:webHidden/>
              </w:rPr>
              <w:fldChar w:fldCharType="separate"/>
            </w:r>
            <w:r w:rsidR="00233AD4">
              <w:rPr>
                <w:noProof/>
                <w:webHidden/>
              </w:rPr>
              <w:t>2</w:t>
            </w:r>
            <w:r w:rsidR="0020246E">
              <w:rPr>
                <w:noProof/>
                <w:webHidden/>
              </w:rPr>
              <w:fldChar w:fldCharType="end"/>
            </w:r>
          </w:hyperlink>
        </w:p>
        <w:p w14:paraId="7F200B81" w14:textId="7753CFA6"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68" w:history="1">
            <w:r w:rsidR="0020246E" w:rsidRPr="000C6721">
              <w:rPr>
                <w:rStyle w:val="Hyperlink"/>
                <w:noProof/>
              </w:rPr>
              <w:t>1.3</w:t>
            </w:r>
            <w:r w:rsidR="0020246E">
              <w:rPr>
                <w:rFonts w:asciiTheme="minorHAnsi" w:eastAsiaTheme="minorEastAsia" w:hAnsiTheme="minorHAnsi" w:cstheme="minorBidi"/>
                <w:noProof/>
                <w:sz w:val="22"/>
                <w:szCs w:val="22"/>
              </w:rPr>
              <w:tab/>
            </w:r>
            <w:r w:rsidR="0020246E" w:rsidRPr="000C6721">
              <w:rPr>
                <w:rStyle w:val="Hyperlink"/>
                <w:noProof/>
              </w:rPr>
              <w:t>REGULATORY DRIVERS</w:t>
            </w:r>
            <w:r w:rsidR="0020246E">
              <w:rPr>
                <w:noProof/>
                <w:webHidden/>
              </w:rPr>
              <w:tab/>
            </w:r>
            <w:r w:rsidR="0020246E">
              <w:rPr>
                <w:noProof/>
                <w:webHidden/>
              </w:rPr>
              <w:fldChar w:fldCharType="begin"/>
            </w:r>
            <w:r w:rsidR="0020246E">
              <w:rPr>
                <w:noProof/>
                <w:webHidden/>
              </w:rPr>
              <w:instrText xml:space="preserve"> PAGEREF _Toc143943568 \h </w:instrText>
            </w:r>
            <w:r w:rsidR="0020246E">
              <w:rPr>
                <w:noProof/>
                <w:webHidden/>
              </w:rPr>
            </w:r>
            <w:r w:rsidR="0020246E">
              <w:rPr>
                <w:noProof/>
                <w:webHidden/>
              </w:rPr>
              <w:fldChar w:fldCharType="separate"/>
            </w:r>
            <w:r w:rsidR="00233AD4">
              <w:rPr>
                <w:noProof/>
                <w:webHidden/>
              </w:rPr>
              <w:t>2</w:t>
            </w:r>
            <w:r w:rsidR="0020246E">
              <w:rPr>
                <w:noProof/>
                <w:webHidden/>
              </w:rPr>
              <w:fldChar w:fldCharType="end"/>
            </w:r>
          </w:hyperlink>
        </w:p>
        <w:p w14:paraId="0B663D97" w14:textId="1983CB63" w:rsidR="0020246E" w:rsidRDefault="00245350">
          <w:pPr>
            <w:pStyle w:val="TOC1"/>
            <w:tabs>
              <w:tab w:val="left" w:pos="660"/>
              <w:tab w:val="right" w:leader="dot" w:pos="9350"/>
            </w:tabs>
            <w:rPr>
              <w:rFonts w:asciiTheme="minorHAnsi" w:eastAsiaTheme="minorEastAsia" w:hAnsiTheme="minorHAnsi" w:cstheme="minorBidi"/>
              <w:noProof/>
              <w:sz w:val="22"/>
              <w:szCs w:val="22"/>
            </w:rPr>
          </w:pPr>
          <w:hyperlink w:anchor="_Toc143943569" w:history="1">
            <w:r w:rsidR="0020246E" w:rsidRPr="000C6721">
              <w:rPr>
                <w:rStyle w:val="Hyperlink"/>
                <w:noProof/>
              </w:rPr>
              <w:t>2.0</w:t>
            </w:r>
            <w:r w:rsidR="0020246E">
              <w:rPr>
                <w:rFonts w:asciiTheme="minorHAnsi" w:eastAsiaTheme="minorEastAsia" w:hAnsiTheme="minorHAnsi" w:cstheme="minorBidi"/>
                <w:noProof/>
                <w:sz w:val="22"/>
                <w:szCs w:val="22"/>
              </w:rPr>
              <w:tab/>
            </w:r>
            <w:r w:rsidR="0020246E" w:rsidRPr="000C6721">
              <w:rPr>
                <w:rStyle w:val="Hyperlink"/>
                <w:noProof/>
              </w:rPr>
              <w:t>TECHNOLOGY/METHODOLOGY DESCRIPTION</w:t>
            </w:r>
            <w:r w:rsidR="0020246E">
              <w:rPr>
                <w:noProof/>
                <w:webHidden/>
              </w:rPr>
              <w:tab/>
            </w:r>
            <w:r w:rsidR="0020246E">
              <w:rPr>
                <w:noProof/>
                <w:webHidden/>
              </w:rPr>
              <w:fldChar w:fldCharType="begin"/>
            </w:r>
            <w:r w:rsidR="0020246E">
              <w:rPr>
                <w:noProof/>
                <w:webHidden/>
              </w:rPr>
              <w:instrText xml:space="preserve"> PAGEREF _Toc143943569 \h </w:instrText>
            </w:r>
            <w:r w:rsidR="0020246E">
              <w:rPr>
                <w:noProof/>
                <w:webHidden/>
              </w:rPr>
            </w:r>
            <w:r w:rsidR="0020246E">
              <w:rPr>
                <w:noProof/>
                <w:webHidden/>
              </w:rPr>
              <w:fldChar w:fldCharType="separate"/>
            </w:r>
            <w:r w:rsidR="00233AD4">
              <w:rPr>
                <w:noProof/>
                <w:webHidden/>
              </w:rPr>
              <w:t>3</w:t>
            </w:r>
            <w:r w:rsidR="0020246E">
              <w:rPr>
                <w:noProof/>
                <w:webHidden/>
              </w:rPr>
              <w:fldChar w:fldCharType="end"/>
            </w:r>
          </w:hyperlink>
        </w:p>
        <w:p w14:paraId="6C5588B8" w14:textId="55B0FE81" w:rsidR="0020246E" w:rsidRDefault="00245350">
          <w:pPr>
            <w:pStyle w:val="TOC2"/>
            <w:tabs>
              <w:tab w:val="right" w:leader="dot" w:pos="9350"/>
            </w:tabs>
            <w:rPr>
              <w:rFonts w:asciiTheme="minorHAnsi" w:eastAsiaTheme="minorEastAsia" w:hAnsiTheme="minorHAnsi" w:cstheme="minorBidi"/>
              <w:noProof/>
              <w:sz w:val="22"/>
              <w:szCs w:val="22"/>
            </w:rPr>
          </w:pPr>
          <w:hyperlink w:anchor="_Toc143943570" w:history="1">
            <w:r w:rsidR="0020246E" w:rsidRPr="000C6721">
              <w:rPr>
                <w:rStyle w:val="Hyperlink"/>
                <w:noProof/>
              </w:rPr>
              <w:t>2.1       TECHNOLOGY/METHODOLOGY OVERVIEW</w:t>
            </w:r>
            <w:r w:rsidR="0020246E">
              <w:rPr>
                <w:noProof/>
                <w:webHidden/>
              </w:rPr>
              <w:tab/>
            </w:r>
            <w:r w:rsidR="0020246E">
              <w:rPr>
                <w:noProof/>
                <w:webHidden/>
              </w:rPr>
              <w:fldChar w:fldCharType="begin"/>
            </w:r>
            <w:r w:rsidR="0020246E">
              <w:rPr>
                <w:noProof/>
                <w:webHidden/>
              </w:rPr>
              <w:instrText xml:space="preserve"> PAGEREF _Toc143943570 \h </w:instrText>
            </w:r>
            <w:r w:rsidR="0020246E">
              <w:rPr>
                <w:noProof/>
                <w:webHidden/>
              </w:rPr>
            </w:r>
            <w:r w:rsidR="0020246E">
              <w:rPr>
                <w:noProof/>
                <w:webHidden/>
              </w:rPr>
              <w:fldChar w:fldCharType="separate"/>
            </w:r>
            <w:r w:rsidR="00233AD4">
              <w:rPr>
                <w:noProof/>
                <w:webHidden/>
              </w:rPr>
              <w:t>3</w:t>
            </w:r>
            <w:r w:rsidR="0020246E">
              <w:rPr>
                <w:noProof/>
                <w:webHidden/>
              </w:rPr>
              <w:fldChar w:fldCharType="end"/>
            </w:r>
          </w:hyperlink>
        </w:p>
        <w:p w14:paraId="286AE3E5" w14:textId="350F8DB3" w:rsidR="0020246E" w:rsidRDefault="00245350">
          <w:pPr>
            <w:pStyle w:val="TOC3"/>
            <w:tabs>
              <w:tab w:val="right" w:leader="dot" w:pos="9350"/>
            </w:tabs>
            <w:rPr>
              <w:rFonts w:asciiTheme="minorHAnsi" w:eastAsiaTheme="minorEastAsia" w:hAnsiTheme="minorHAnsi" w:cstheme="minorBidi"/>
              <w:noProof/>
              <w:sz w:val="22"/>
              <w:szCs w:val="22"/>
            </w:rPr>
          </w:pPr>
          <w:hyperlink w:anchor="_Toc143943571" w:history="1">
            <w:r w:rsidR="0020246E" w:rsidRPr="000C6721">
              <w:rPr>
                <w:rStyle w:val="Hyperlink"/>
                <w:noProof/>
              </w:rPr>
              <w:t>2.1A - Empirical Models</w:t>
            </w:r>
            <w:r w:rsidR="0020246E">
              <w:rPr>
                <w:noProof/>
                <w:webHidden/>
              </w:rPr>
              <w:tab/>
            </w:r>
            <w:r w:rsidR="0020246E">
              <w:rPr>
                <w:noProof/>
                <w:webHidden/>
              </w:rPr>
              <w:fldChar w:fldCharType="begin"/>
            </w:r>
            <w:r w:rsidR="0020246E">
              <w:rPr>
                <w:noProof/>
                <w:webHidden/>
              </w:rPr>
              <w:instrText xml:space="preserve"> PAGEREF _Toc143943571 \h </w:instrText>
            </w:r>
            <w:r w:rsidR="0020246E">
              <w:rPr>
                <w:noProof/>
                <w:webHidden/>
              </w:rPr>
            </w:r>
            <w:r w:rsidR="0020246E">
              <w:rPr>
                <w:noProof/>
                <w:webHidden/>
              </w:rPr>
              <w:fldChar w:fldCharType="separate"/>
            </w:r>
            <w:r w:rsidR="00233AD4">
              <w:rPr>
                <w:noProof/>
                <w:webHidden/>
              </w:rPr>
              <w:t>5</w:t>
            </w:r>
            <w:r w:rsidR="0020246E">
              <w:rPr>
                <w:noProof/>
                <w:webHidden/>
              </w:rPr>
              <w:fldChar w:fldCharType="end"/>
            </w:r>
          </w:hyperlink>
        </w:p>
        <w:p w14:paraId="27B59525" w14:textId="2F410E6F" w:rsidR="0020246E" w:rsidRDefault="00245350">
          <w:pPr>
            <w:pStyle w:val="TOC3"/>
            <w:tabs>
              <w:tab w:val="right" w:leader="dot" w:pos="9350"/>
            </w:tabs>
            <w:rPr>
              <w:rFonts w:asciiTheme="minorHAnsi" w:eastAsiaTheme="minorEastAsia" w:hAnsiTheme="minorHAnsi" w:cstheme="minorBidi"/>
              <w:noProof/>
              <w:sz w:val="22"/>
              <w:szCs w:val="22"/>
            </w:rPr>
          </w:pPr>
          <w:hyperlink w:anchor="_Toc143943572" w:history="1">
            <w:r w:rsidR="0020246E" w:rsidRPr="000C6721">
              <w:rPr>
                <w:rStyle w:val="Hyperlink"/>
                <w:noProof/>
              </w:rPr>
              <w:t>2.1B – Delft3D</w:t>
            </w:r>
            <w:r w:rsidR="0020246E">
              <w:rPr>
                <w:noProof/>
                <w:webHidden/>
              </w:rPr>
              <w:tab/>
            </w:r>
            <w:r w:rsidR="0020246E">
              <w:rPr>
                <w:noProof/>
                <w:webHidden/>
              </w:rPr>
              <w:fldChar w:fldCharType="begin"/>
            </w:r>
            <w:r w:rsidR="0020246E">
              <w:rPr>
                <w:noProof/>
                <w:webHidden/>
              </w:rPr>
              <w:instrText xml:space="preserve"> PAGEREF _Toc143943572 \h </w:instrText>
            </w:r>
            <w:r w:rsidR="0020246E">
              <w:rPr>
                <w:noProof/>
                <w:webHidden/>
              </w:rPr>
            </w:r>
            <w:r w:rsidR="0020246E">
              <w:rPr>
                <w:noProof/>
                <w:webHidden/>
              </w:rPr>
              <w:fldChar w:fldCharType="separate"/>
            </w:r>
            <w:r w:rsidR="00233AD4">
              <w:rPr>
                <w:noProof/>
                <w:webHidden/>
              </w:rPr>
              <w:t>6</w:t>
            </w:r>
            <w:r w:rsidR="0020246E">
              <w:rPr>
                <w:noProof/>
                <w:webHidden/>
              </w:rPr>
              <w:fldChar w:fldCharType="end"/>
            </w:r>
          </w:hyperlink>
        </w:p>
        <w:p w14:paraId="7C2774D2" w14:textId="66F499F0" w:rsidR="0020246E" w:rsidRDefault="00245350">
          <w:pPr>
            <w:pStyle w:val="TOC3"/>
            <w:tabs>
              <w:tab w:val="right" w:leader="dot" w:pos="9350"/>
            </w:tabs>
            <w:rPr>
              <w:rFonts w:asciiTheme="minorHAnsi" w:eastAsiaTheme="minorEastAsia" w:hAnsiTheme="minorHAnsi" w:cstheme="minorBidi"/>
              <w:noProof/>
              <w:sz w:val="22"/>
              <w:szCs w:val="22"/>
            </w:rPr>
          </w:pPr>
          <w:hyperlink w:anchor="_Toc143943573" w:history="1">
            <w:r w:rsidR="0020246E" w:rsidRPr="000C6721">
              <w:rPr>
                <w:rStyle w:val="Hyperlink"/>
                <w:noProof/>
              </w:rPr>
              <w:t>2.1C – ADCIRC</w:t>
            </w:r>
            <w:r w:rsidR="0020246E">
              <w:rPr>
                <w:noProof/>
                <w:webHidden/>
              </w:rPr>
              <w:tab/>
            </w:r>
            <w:r w:rsidR="0020246E">
              <w:rPr>
                <w:noProof/>
                <w:webHidden/>
              </w:rPr>
              <w:fldChar w:fldCharType="begin"/>
            </w:r>
            <w:r w:rsidR="0020246E">
              <w:rPr>
                <w:noProof/>
                <w:webHidden/>
              </w:rPr>
              <w:instrText xml:space="preserve"> PAGEREF _Toc143943573 \h </w:instrText>
            </w:r>
            <w:r w:rsidR="0020246E">
              <w:rPr>
                <w:noProof/>
                <w:webHidden/>
              </w:rPr>
            </w:r>
            <w:r w:rsidR="0020246E">
              <w:rPr>
                <w:noProof/>
                <w:webHidden/>
              </w:rPr>
              <w:fldChar w:fldCharType="separate"/>
            </w:r>
            <w:r w:rsidR="00233AD4">
              <w:rPr>
                <w:noProof/>
                <w:webHidden/>
              </w:rPr>
              <w:t>7</w:t>
            </w:r>
            <w:r w:rsidR="0020246E">
              <w:rPr>
                <w:noProof/>
                <w:webHidden/>
              </w:rPr>
              <w:fldChar w:fldCharType="end"/>
            </w:r>
          </w:hyperlink>
        </w:p>
        <w:p w14:paraId="10B987F7" w14:textId="514EB87C" w:rsidR="0020246E" w:rsidRDefault="00245350">
          <w:pPr>
            <w:pStyle w:val="TOC3"/>
            <w:tabs>
              <w:tab w:val="right" w:leader="dot" w:pos="9350"/>
            </w:tabs>
            <w:rPr>
              <w:rFonts w:asciiTheme="minorHAnsi" w:eastAsiaTheme="minorEastAsia" w:hAnsiTheme="minorHAnsi" w:cstheme="minorBidi"/>
              <w:noProof/>
              <w:sz w:val="22"/>
              <w:szCs w:val="22"/>
            </w:rPr>
          </w:pPr>
          <w:hyperlink w:anchor="_Toc143943574" w:history="1">
            <w:r w:rsidR="0020246E" w:rsidRPr="000C6721">
              <w:rPr>
                <w:rStyle w:val="Hyperlink"/>
                <w:noProof/>
              </w:rPr>
              <w:t>2.1D – NEARCOM</w:t>
            </w:r>
            <w:r w:rsidR="0020246E">
              <w:rPr>
                <w:noProof/>
                <w:webHidden/>
              </w:rPr>
              <w:tab/>
            </w:r>
            <w:r w:rsidR="0020246E">
              <w:rPr>
                <w:noProof/>
                <w:webHidden/>
              </w:rPr>
              <w:fldChar w:fldCharType="begin"/>
            </w:r>
            <w:r w:rsidR="0020246E">
              <w:rPr>
                <w:noProof/>
                <w:webHidden/>
              </w:rPr>
              <w:instrText xml:space="preserve"> PAGEREF _Toc143943574 \h </w:instrText>
            </w:r>
            <w:r w:rsidR="0020246E">
              <w:rPr>
                <w:noProof/>
                <w:webHidden/>
              </w:rPr>
            </w:r>
            <w:r w:rsidR="0020246E">
              <w:rPr>
                <w:noProof/>
                <w:webHidden/>
              </w:rPr>
              <w:fldChar w:fldCharType="separate"/>
            </w:r>
            <w:r w:rsidR="00233AD4">
              <w:rPr>
                <w:noProof/>
                <w:webHidden/>
              </w:rPr>
              <w:t>9</w:t>
            </w:r>
            <w:r w:rsidR="0020246E">
              <w:rPr>
                <w:noProof/>
                <w:webHidden/>
              </w:rPr>
              <w:fldChar w:fldCharType="end"/>
            </w:r>
          </w:hyperlink>
        </w:p>
        <w:p w14:paraId="38A1C2F5" w14:textId="5CB102D8" w:rsidR="0020246E" w:rsidRDefault="00245350">
          <w:pPr>
            <w:pStyle w:val="TOC3"/>
            <w:tabs>
              <w:tab w:val="right" w:leader="dot" w:pos="9350"/>
            </w:tabs>
            <w:rPr>
              <w:rFonts w:asciiTheme="minorHAnsi" w:eastAsiaTheme="minorEastAsia" w:hAnsiTheme="minorHAnsi" w:cstheme="minorBidi"/>
              <w:noProof/>
              <w:sz w:val="22"/>
              <w:szCs w:val="22"/>
            </w:rPr>
          </w:pPr>
          <w:hyperlink w:anchor="_Toc143943575" w:history="1">
            <w:r w:rsidR="0020246E" w:rsidRPr="000C6721">
              <w:rPr>
                <w:rStyle w:val="Hyperlink"/>
                <w:noProof/>
              </w:rPr>
              <w:t>2.1E – FUNWAVE-TVD</w:t>
            </w:r>
            <w:r w:rsidR="0020246E">
              <w:rPr>
                <w:noProof/>
                <w:webHidden/>
              </w:rPr>
              <w:tab/>
            </w:r>
            <w:r w:rsidR="0020246E">
              <w:rPr>
                <w:noProof/>
                <w:webHidden/>
              </w:rPr>
              <w:fldChar w:fldCharType="begin"/>
            </w:r>
            <w:r w:rsidR="0020246E">
              <w:rPr>
                <w:noProof/>
                <w:webHidden/>
              </w:rPr>
              <w:instrText xml:space="preserve"> PAGEREF _Toc143943575 \h </w:instrText>
            </w:r>
            <w:r w:rsidR="0020246E">
              <w:rPr>
                <w:noProof/>
                <w:webHidden/>
              </w:rPr>
            </w:r>
            <w:r w:rsidR="0020246E">
              <w:rPr>
                <w:noProof/>
                <w:webHidden/>
              </w:rPr>
              <w:fldChar w:fldCharType="separate"/>
            </w:r>
            <w:r w:rsidR="00233AD4">
              <w:rPr>
                <w:noProof/>
                <w:webHidden/>
              </w:rPr>
              <w:t>10</w:t>
            </w:r>
            <w:r w:rsidR="0020246E">
              <w:rPr>
                <w:noProof/>
                <w:webHidden/>
              </w:rPr>
              <w:fldChar w:fldCharType="end"/>
            </w:r>
          </w:hyperlink>
        </w:p>
        <w:p w14:paraId="30C0FBA2" w14:textId="23CC1810"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76" w:history="1">
            <w:r w:rsidR="0020246E" w:rsidRPr="000C6721">
              <w:rPr>
                <w:rStyle w:val="Hyperlink"/>
                <w:noProof/>
              </w:rPr>
              <w:t>2.2</w:t>
            </w:r>
            <w:r w:rsidR="0020246E">
              <w:rPr>
                <w:rFonts w:asciiTheme="minorHAnsi" w:eastAsiaTheme="minorEastAsia" w:hAnsiTheme="minorHAnsi" w:cstheme="minorBidi"/>
                <w:noProof/>
                <w:sz w:val="22"/>
                <w:szCs w:val="22"/>
              </w:rPr>
              <w:tab/>
            </w:r>
            <w:r w:rsidR="0020246E" w:rsidRPr="000C6721">
              <w:rPr>
                <w:rStyle w:val="Hyperlink"/>
                <w:noProof/>
              </w:rPr>
              <w:t>ADVANTAGES / LIMITATIONS OF THE TECHNOLOGY/ METHODOLOGY</w:t>
            </w:r>
            <w:r w:rsidR="0020246E">
              <w:rPr>
                <w:noProof/>
                <w:webHidden/>
              </w:rPr>
              <w:tab/>
            </w:r>
            <w:r w:rsidR="0020246E">
              <w:rPr>
                <w:noProof/>
                <w:webHidden/>
              </w:rPr>
              <w:fldChar w:fldCharType="begin"/>
            </w:r>
            <w:r w:rsidR="0020246E">
              <w:rPr>
                <w:noProof/>
                <w:webHidden/>
              </w:rPr>
              <w:instrText xml:space="preserve"> PAGEREF _Toc143943576 \h </w:instrText>
            </w:r>
            <w:r w:rsidR="0020246E">
              <w:rPr>
                <w:noProof/>
                <w:webHidden/>
              </w:rPr>
            </w:r>
            <w:r w:rsidR="0020246E">
              <w:rPr>
                <w:noProof/>
                <w:webHidden/>
              </w:rPr>
              <w:fldChar w:fldCharType="separate"/>
            </w:r>
            <w:r w:rsidR="00233AD4">
              <w:rPr>
                <w:noProof/>
                <w:webHidden/>
              </w:rPr>
              <w:t>12</w:t>
            </w:r>
            <w:r w:rsidR="0020246E">
              <w:rPr>
                <w:noProof/>
                <w:webHidden/>
              </w:rPr>
              <w:fldChar w:fldCharType="end"/>
            </w:r>
          </w:hyperlink>
        </w:p>
        <w:p w14:paraId="76824C64" w14:textId="625CE638" w:rsidR="0020246E" w:rsidRDefault="00245350">
          <w:pPr>
            <w:pStyle w:val="TOC1"/>
            <w:tabs>
              <w:tab w:val="left" w:pos="660"/>
              <w:tab w:val="right" w:leader="dot" w:pos="9350"/>
            </w:tabs>
            <w:rPr>
              <w:rFonts w:asciiTheme="minorHAnsi" w:eastAsiaTheme="minorEastAsia" w:hAnsiTheme="minorHAnsi" w:cstheme="minorBidi"/>
              <w:noProof/>
              <w:sz w:val="22"/>
              <w:szCs w:val="22"/>
            </w:rPr>
          </w:pPr>
          <w:hyperlink w:anchor="_Toc143943577" w:history="1">
            <w:r w:rsidR="0020246E" w:rsidRPr="000C6721">
              <w:rPr>
                <w:rStyle w:val="Hyperlink"/>
                <w:noProof/>
              </w:rPr>
              <w:t>3.0</w:t>
            </w:r>
            <w:r w:rsidR="0020246E">
              <w:rPr>
                <w:rFonts w:asciiTheme="minorHAnsi" w:eastAsiaTheme="minorEastAsia" w:hAnsiTheme="minorHAnsi" w:cstheme="minorBidi"/>
                <w:noProof/>
                <w:sz w:val="22"/>
                <w:szCs w:val="22"/>
              </w:rPr>
              <w:tab/>
            </w:r>
            <w:r w:rsidR="0020246E" w:rsidRPr="000C6721">
              <w:rPr>
                <w:rStyle w:val="Hyperlink"/>
                <w:noProof/>
              </w:rPr>
              <w:t>PERFORMANCE OBJECTIVES</w:t>
            </w:r>
            <w:r w:rsidR="0020246E">
              <w:rPr>
                <w:noProof/>
                <w:webHidden/>
              </w:rPr>
              <w:tab/>
            </w:r>
            <w:r w:rsidR="0020246E">
              <w:rPr>
                <w:noProof/>
                <w:webHidden/>
              </w:rPr>
              <w:fldChar w:fldCharType="begin"/>
            </w:r>
            <w:r w:rsidR="0020246E">
              <w:rPr>
                <w:noProof/>
                <w:webHidden/>
              </w:rPr>
              <w:instrText xml:space="preserve"> PAGEREF _Toc143943577 \h </w:instrText>
            </w:r>
            <w:r w:rsidR="0020246E">
              <w:rPr>
                <w:noProof/>
                <w:webHidden/>
              </w:rPr>
            </w:r>
            <w:r w:rsidR="0020246E">
              <w:rPr>
                <w:noProof/>
                <w:webHidden/>
              </w:rPr>
              <w:fldChar w:fldCharType="separate"/>
            </w:r>
            <w:r w:rsidR="00233AD4">
              <w:rPr>
                <w:noProof/>
                <w:webHidden/>
              </w:rPr>
              <w:t>13</w:t>
            </w:r>
            <w:r w:rsidR="0020246E">
              <w:rPr>
                <w:noProof/>
                <w:webHidden/>
              </w:rPr>
              <w:fldChar w:fldCharType="end"/>
            </w:r>
          </w:hyperlink>
        </w:p>
        <w:p w14:paraId="7FB990A9" w14:textId="079ACC43" w:rsidR="0020246E" w:rsidRDefault="00245350">
          <w:pPr>
            <w:pStyle w:val="TOC1"/>
            <w:tabs>
              <w:tab w:val="left" w:pos="660"/>
              <w:tab w:val="right" w:leader="dot" w:pos="9350"/>
            </w:tabs>
            <w:rPr>
              <w:rFonts w:asciiTheme="minorHAnsi" w:eastAsiaTheme="minorEastAsia" w:hAnsiTheme="minorHAnsi" w:cstheme="minorBidi"/>
              <w:noProof/>
              <w:sz w:val="22"/>
              <w:szCs w:val="22"/>
            </w:rPr>
          </w:pPr>
          <w:hyperlink w:anchor="_Toc143943578" w:history="1">
            <w:r w:rsidR="0020246E" w:rsidRPr="000C6721">
              <w:rPr>
                <w:rStyle w:val="Hyperlink"/>
                <w:noProof/>
              </w:rPr>
              <w:t>4.0</w:t>
            </w:r>
            <w:r w:rsidR="0020246E">
              <w:rPr>
                <w:rFonts w:asciiTheme="minorHAnsi" w:eastAsiaTheme="minorEastAsia" w:hAnsiTheme="minorHAnsi" w:cstheme="minorBidi"/>
                <w:noProof/>
                <w:sz w:val="22"/>
                <w:szCs w:val="22"/>
              </w:rPr>
              <w:tab/>
            </w:r>
            <w:r w:rsidR="0020246E" w:rsidRPr="000C6721">
              <w:rPr>
                <w:rStyle w:val="Hyperlink"/>
                <w:noProof/>
              </w:rPr>
              <w:t>SITE DESCRIPTION</w:t>
            </w:r>
            <w:r w:rsidR="0020246E">
              <w:rPr>
                <w:noProof/>
                <w:webHidden/>
              </w:rPr>
              <w:tab/>
            </w:r>
            <w:r w:rsidR="0020246E">
              <w:rPr>
                <w:noProof/>
                <w:webHidden/>
              </w:rPr>
              <w:fldChar w:fldCharType="begin"/>
            </w:r>
            <w:r w:rsidR="0020246E">
              <w:rPr>
                <w:noProof/>
                <w:webHidden/>
              </w:rPr>
              <w:instrText xml:space="preserve"> PAGEREF _Toc143943578 \h </w:instrText>
            </w:r>
            <w:r w:rsidR="0020246E">
              <w:rPr>
                <w:noProof/>
                <w:webHidden/>
              </w:rPr>
            </w:r>
            <w:r w:rsidR="0020246E">
              <w:rPr>
                <w:noProof/>
                <w:webHidden/>
              </w:rPr>
              <w:fldChar w:fldCharType="separate"/>
            </w:r>
            <w:r w:rsidR="00233AD4">
              <w:rPr>
                <w:noProof/>
                <w:webHidden/>
              </w:rPr>
              <w:t>16</w:t>
            </w:r>
            <w:r w:rsidR="0020246E">
              <w:rPr>
                <w:noProof/>
                <w:webHidden/>
              </w:rPr>
              <w:fldChar w:fldCharType="end"/>
            </w:r>
          </w:hyperlink>
        </w:p>
        <w:p w14:paraId="0CEF98D0" w14:textId="47D6B645"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79" w:history="1">
            <w:r w:rsidR="0020246E" w:rsidRPr="000C6721">
              <w:rPr>
                <w:rStyle w:val="Hyperlink"/>
                <w:noProof/>
              </w:rPr>
              <w:t>4.1</w:t>
            </w:r>
            <w:r w:rsidR="0020246E">
              <w:rPr>
                <w:rFonts w:asciiTheme="minorHAnsi" w:eastAsiaTheme="minorEastAsia" w:hAnsiTheme="minorHAnsi" w:cstheme="minorBidi"/>
                <w:noProof/>
                <w:sz w:val="22"/>
                <w:szCs w:val="22"/>
              </w:rPr>
              <w:tab/>
            </w:r>
            <w:r w:rsidR="0020246E" w:rsidRPr="000C6721">
              <w:rPr>
                <w:rStyle w:val="Hyperlink"/>
                <w:noProof/>
              </w:rPr>
              <w:t>SITE SELECTION</w:t>
            </w:r>
            <w:r w:rsidR="0020246E">
              <w:rPr>
                <w:noProof/>
                <w:webHidden/>
              </w:rPr>
              <w:tab/>
            </w:r>
            <w:r w:rsidR="0020246E">
              <w:rPr>
                <w:noProof/>
                <w:webHidden/>
              </w:rPr>
              <w:fldChar w:fldCharType="begin"/>
            </w:r>
            <w:r w:rsidR="0020246E">
              <w:rPr>
                <w:noProof/>
                <w:webHidden/>
              </w:rPr>
              <w:instrText xml:space="preserve"> PAGEREF _Toc143943579 \h </w:instrText>
            </w:r>
            <w:r w:rsidR="0020246E">
              <w:rPr>
                <w:noProof/>
                <w:webHidden/>
              </w:rPr>
            </w:r>
            <w:r w:rsidR="0020246E">
              <w:rPr>
                <w:noProof/>
                <w:webHidden/>
              </w:rPr>
              <w:fldChar w:fldCharType="separate"/>
            </w:r>
            <w:r w:rsidR="00233AD4">
              <w:rPr>
                <w:noProof/>
                <w:webHidden/>
              </w:rPr>
              <w:t>16</w:t>
            </w:r>
            <w:r w:rsidR="0020246E">
              <w:rPr>
                <w:noProof/>
                <w:webHidden/>
              </w:rPr>
              <w:fldChar w:fldCharType="end"/>
            </w:r>
          </w:hyperlink>
        </w:p>
        <w:p w14:paraId="5EC608F3" w14:textId="19FF6856"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80" w:history="1">
            <w:r w:rsidR="0020246E" w:rsidRPr="000C6721">
              <w:rPr>
                <w:rStyle w:val="Hyperlink"/>
                <w:noProof/>
              </w:rPr>
              <w:t>4.2</w:t>
            </w:r>
            <w:r w:rsidR="0020246E">
              <w:rPr>
                <w:rFonts w:asciiTheme="minorHAnsi" w:eastAsiaTheme="minorEastAsia" w:hAnsiTheme="minorHAnsi" w:cstheme="minorBidi"/>
                <w:noProof/>
                <w:sz w:val="22"/>
                <w:szCs w:val="22"/>
              </w:rPr>
              <w:tab/>
            </w:r>
            <w:r w:rsidR="0020246E" w:rsidRPr="000C6721">
              <w:rPr>
                <w:rStyle w:val="Hyperlink"/>
                <w:noProof/>
              </w:rPr>
              <w:t>SITE LOCATION AND HISTORY</w:t>
            </w:r>
            <w:r w:rsidR="0020246E">
              <w:rPr>
                <w:noProof/>
                <w:webHidden/>
              </w:rPr>
              <w:tab/>
            </w:r>
            <w:r w:rsidR="0020246E">
              <w:rPr>
                <w:noProof/>
                <w:webHidden/>
              </w:rPr>
              <w:fldChar w:fldCharType="begin"/>
            </w:r>
            <w:r w:rsidR="0020246E">
              <w:rPr>
                <w:noProof/>
                <w:webHidden/>
              </w:rPr>
              <w:instrText xml:space="preserve"> PAGEREF _Toc143943580 \h </w:instrText>
            </w:r>
            <w:r w:rsidR="0020246E">
              <w:rPr>
                <w:noProof/>
                <w:webHidden/>
              </w:rPr>
            </w:r>
            <w:r w:rsidR="0020246E">
              <w:rPr>
                <w:noProof/>
                <w:webHidden/>
              </w:rPr>
              <w:fldChar w:fldCharType="separate"/>
            </w:r>
            <w:r w:rsidR="00233AD4">
              <w:rPr>
                <w:noProof/>
                <w:webHidden/>
              </w:rPr>
              <w:t>17</w:t>
            </w:r>
            <w:r w:rsidR="0020246E">
              <w:rPr>
                <w:noProof/>
                <w:webHidden/>
              </w:rPr>
              <w:fldChar w:fldCharType="end"/>
            </w:r>
          </w:hyperlink>
        </w:p>
        <w:p w14:paraId="6E52449E" w14:textId="50EBCBCF"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81" w:history="1">
            <w:r w:rsidR="0020246E" w:rsidRPr="000C6721">
              <w:rPr>
                <w:rStyle w:val="Hyperlink"/>
                <w:noProof/>
              </w:rPr>
              <w:t>4.3</w:t>
            </w:r>
            <w:r w:rsidR="0020246E">
              <w:rPr>
                <w:rFonts w:asciiTheme="minorHAnsi" w:eastAsiaTheme="minorEastAsia" w:hAnsiTheme="minorHAnsi" w:cstheme="minorBidi"/>
                <w:noProof/>
                <w:sz w:val="22"/>
                <w:szCs w:val="22"/>
              </w:rPr>
              <w:tab/>
            </w:r>
            <w:r w:rsidR="0020246E" w:rsidRPr="000C6721">
              <w:rPr>
                <w:rStyle w:val="Hyperlink"/>
                <w:noProof/>
              </w:rPr>
              <w:t>SITE CHARACTERISTICS</w:t>
            </w:r>
            <w:r w:rsidR="0020246E">
              <w:rPr>
                <w:noProof/>
                <w:webHidden/>
              </w:rPr>
              <w:tab/>
            </w:r>
            <w:r w:rsidR="0020246E">
              <w:rPr>
                <w:noProof/>
                <w:webHidden/>
              </w:rPr>
              <w:fldChar w:fldCharType="begin"/>
            </w:r>
            <w:r w:rsidR="0020246E">
              <w:rPr>
                <w:noProof/>
                <w:webHidden/>
              </w:rPr>
              <w:instrText xml:space="preserve"> PAGEREF _Toc143943581 \h </w:instrText>
            </w:r>
            <w:r w:rsidR="0020246E">
              <w:rPr>
                <w:noProof/>
                <w:webHidden/>
              </w:rPr>
            </w:r>
            <w:r w:rsidR="0020246E">
              <w:rPr>
                <w:noProof/>
                <w:webHidden/>
              </w:rPr>
              <w:fldChar w:fldCharType="separate"/>
            </w:r>
            <w:r w:rsidR="00233AD4">
              <w:rPr>
                <w:noProof/>
                <w:webHidden/>
              </w:rPr>
              <w:t>17</w:t>
            </w:r>
            <w:r w:rsidR="0020246E">
              <w:rPr>
                <w:noProof/>
                <w:webHidden/>
              </w:rPr>
              <w:fldChar w:fldCharType="end"/>
            </w:r>
          </w:hyperlink>
        </w:p>
        <w:p w14:paraId="651F4247" w14:textId="1075B32B"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82" w:history="1">
            <w:r w:rsidR="0020246E" w:rsidRPr="000C6721">
              <w:rPr>
                <w:rStyle w:val="Hyperlink"/>
                <w:noProof/>
              </w:rPr>
              <w:t>4.4</w:t>
            </w:r>
            <w:r w:rsidR="0020246E">
              <w:rPr>
                <w:rFonts w:asciiTheme="minorHAnsi" w:eastAsiaTheme="minorEastAsia" w:hAnsiTheme="minorHAnsi" w:cstheme="minorBidi"/>
                <w:noProof/>
                <w:sz w:val="22"/>
                <w:szCs w:val="22"/>
              </w:rPr>
              <w:tab/>
            </w:r>
            <w:r w:rsidR="0020246E" w:rsidRPr="000C6721">
              <w:rPr>
                <w:rStyle w:val="Hyperlink"/>
                <w:noProof/>
              </w:rPr>
              <w:t>SITE-RELATED PERMITS AND REGULATIONS</w:t>
            </w:r>
            <w:r w:rsidR="0020246E">
              <w:rPr>
                <w:noProof/>
                <w:webHidden/>
              </w:rPr>
              <w:tab/>
            </w:r>
            <w:r w:rsidR="0020246E">
              <w:rPr>
                <w:noProof/>
                <w:webHidden/>
              </w:rPr>
              <w:fldChar w:fldCharType="begin"/>
            </w:r>
            <w:r w:rsidR="0020246E">
              <w:rPr>
                <w:noProof/>
                <w:webHidden/>
              </w:rPr>
              <w:instrText xml:space="preserve"> PAGEREF _Toc143943582 \h </w:instrText>
            </w:r>
            <w:r w:rsidR="0020246E">
              <w:rPr>
                <w:noProof/>
                <w:webHidden/>
              </w:rPr>
            </w:r>
            <w:r w:rsidR="0020246E">
              <w:rPr>
                <w:noProof/>
                <w:webHidden/>
              </w:rPr>
              <w:fldChar w:fldCharType="separate"/>
            </w:r>
            <w:r w:rsidR="00233AD4">
              <w:rPr>
                <w:noProof/>
                <w:webHidden/>
              </w:rPr>
              <w:t>18</w:t>
            </w:r>
            <w:r w:rsidR="0020246E">
              <w:rPr>
                <w:noProof/>
                <w:webHidden/>
              </w:rPr>
              <w:fldChar w:fldCharType="end"/>
            </w:r>
          </w:hyperlink>
        </w:p>
        <w:p w14:paraId="7B3E98BF" w14:textId="2A3E33CA" w:rsidR="0020246E" w:rsidRDefault="00245350">
          <w:pPr>
            <w:pStyle w:val="TOC1"/>
            <w:tabs>
              <w:tab w:val="left" w:pos="660"/>
              <w:tab w:val="right" w:leader="dot" w:pos="9350"/>
            </w:tabs>
            <w:rPr>
              <w:rFonts w:asciiTheme="minorHAnsi" w:eastAsiaTheme="minorEastAsia" w:hAnsiTheme="minorHAnsi" w:cstheme="minorBidi"/>
              <w:noProof/>
              <w:sz w:val="22"/>
              <w:szCs w:val="22"/>
            </w:rPr>
          </w:pPr>
          <w:hyperlink w:anchor="_Toc143943583" w:history="1">
            <w:r w:rsidR="0020246E" w:rsidRPr="000C6721">
              <w:rPr>
                <w:rStyle w:val="Hyperlink"/>
                <w:noProof/>
              </w:rPr>
              <w:t>5.0</w:t>
            </w:r>
            <w:r w:rsidR="0020246E">
              <w:rPr>
                <w:rFonts w:asciiTheme="minorHAnsi" w:eastAsiaTheme="minorEastAsia" w:hAnsiTheme="minorHAnsi" w:cstheme="minorBidi"/>
                <w:noProof/>
                <w:sz w:val="22"/>
                <w:szCs w:val="22"/>
              </w:rPr>
              <w:tab/>
            </w:r>
            <w:r w:rsidR="0020246E" w:rsidRPr="000C6721">
              <w:rPr>
                <w:rStyle w:val="Hyperlink"/>
                <w:noProof/>
              </w:rPr>
              <w:t>TEST DESIGN</w:t>
            </w:r>
            <w:r w:rsidR="0020246E">
              <w:rPr>
                <w:noProof/>
                <w:webHidden/>
              </w:rPr>
              <w:tab/>
            </w:r>
            <w:r w:rsidR="0020246E">
              <w:rPr>
                <w:noProof/>
                <w:webHidden/>
              </w:rPr>
              <w:fldChar w:fldCharType="begin"/>
            </w:r>
            <w:r w:rsidR="0020246E">
              <w:rPr>
                <w:noProof/>
                <w:webHidden/>
              </w:rPr>
              <w:instrText xml:space="preserve"> PAGEREF _Toc143943583 \h </w:instrText>
            </w:r>
            <w:r w:rsidR="0020246E">
              <w:rPr>
                <w:noProof/>
                <w:webHidden/>
              </w:rPr>
            </w:r>
            <w:r w:rsidR="0020246E">
              <w:rPr>
                <w:noProof/>
                <w:webHidden/>
              </w:rPr>
              <w:fldChar w:fldCharType="separate"/>
            </w:r>
            <w:r w:rsidR="00233AD4">
              <w:rPr>
                <w:noProof/>
                <w:webHidden/>
              </w:rPr>
              <w:t>18</w:t>
            </w:r>
            <w:r w:rsidR="0020246E">
              <w:rPr>
                <w:noProof/>
                <w:webHidden/>
              </w:rPr>
              <w:fldChar w:fldCharType="end"/>
            </w:r>
          </w:hyperlink>
        </w:p>
        <w:p w14:paraId="2B76DA5D" w14:textId="7E88777B"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84" w:history="1">
            <w:r w:rsidR="0020246E" w:rsidRPr="000C6721">
              <w:rPr>
                <w:rStyle w:val="Hyperlink"/>
                <w:noProof/>
              </w:rPr>
              <w:t>5.1</w:t>
            </w:r>
            <w:r w:rsidR="0020246E">
              <w:rPr>
                <w:rFonts w:asciiTheme="minorHAnsi" w:eastAsiaTheme="minorEastAsia" w:hAnsiTheme="minorHAnsi" w:cstheme="minorBidi"/>
                <w:noProof/>
                <w:sz w:val="22"/>
                <w:szCs w:val="22"/>
              </w:rPr>
              <w:tab/>
            </w:r>
            <w:r w:rsidR="0020246E" w:rsidRPr="000C6721">
              <w:rPr>
                <w:rStyle w:val="Hyperlink"/>
                <w:noProof/>
              </w:rPr>
              <w:t>CONCEPTUAL TEST DESIGN</w:t>
            </w:r>
            <w:r w:rsidR="0020246E">
              <w:rPr>
                <w:noProof/>
                <w:webHidden/>
              </w:rPr>
              <w:tab/>
            </w:r>
            <w:r w:rsidR="0020246E">
              <w:rPr>
                <w:noProof/>
                <w:webHidden/>
              </w:rPr>
              <w:fldChar w:fldCharType="begin"/>
            </w:r>
            <w:r w:rsidR="0020246E">
              <w:rPr>
                <w:noProof/>
                <w:webHidden/>
              </w:rPr>
              <w:instrText xml:space="preserve"> PAGEREF _Toc143943584 \h </w:instrText>
            </w:r>
            <w:r w:rsidR="0020246E">
              <w:rPr>
                <w:noProof/>
                <w:webHidden/>
              </w:rPr>
            </w:r>
            <w:r w:rsidR="0020246E">
              <w:rPr>
                <w:noProof/>
                <w:webHidden/>
              </w:rPr>
              <w:fldChar w:fldCharType="separate"/>
            </w:r>
            <w:r w:rsidR="00233AD4">
              <w:rPr>
                <w:noProof/>
                <w:webHidden/>
              </w:rPr>
              <w:t>18</w:t>
            </w:r>
            <w:r w:rsidR="0020246E">
              <w:rPr>
                <w:noProof/>
                <w:webHidden/>
              </w:rPr>
              <w:fldChar w:fldCharType="end"/>
            </w:r>
          </w:hyperlink>
        </w:p>
        <w:p w14:paraId="09A3E8BF" w14:textId="0356FB06"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85" w:history="1">
            <w:r w:rsidR="0020246E" w:rsidRPr="000C6721">
              <w:rPr>
                <w:rStyle w:val="Hyperlink"/>
                <w:noProof/>
              </w:rPr>
              <w:t>5.2</w:t>
            </w:r>
            <w:r w:rsidR="0020246E">
              <w:rPr>
                <w:rFonts w:asciiTheme="minorHAnsi" w:eastAsiaTheme="minorEastAsia" w:hAnsiTheme="minorHAnsi" w:cstheme="minorBidi"/>
                <w:noProof/>
                <w:sz w:val="22"/>
                <w:szCs w:val="22"/>
              </w:rPr>
              <w:tab/>
            </w:r>
            <w:r w:rsidR="0020246E" w:rsidRPr="000C6721">
              <w:rPr>
                <w:rStyle w:val="Hyperlink"/>
                <w:noProof/>
              </w:rPr>
              <w:t>BASELINE CHARACTERIZATION AND PREPARATION</w:t>
            </w:r>
            <w:r w:rsidR="0020246E">
              <w:rPr>
                <w:noProof/>
                <w:webHidden/>
              </w:rPr>
              <w:tab/>
            </w:r>
            <w:r w:rsidR="0020246E">
              <w:rPr>
                <w:noProof/>
                <w:webHidden/>
              </w:rPr>
              <w:fldChar w:fldCharType="begin"/>
            </w:r>
            <w:r w:rsidR="0020246E">
              <w:rPr>
                <w:noProof/>
                <w:webHidden/>
              </w:rPr>
              <w:instrText xml:space="preserve"> PAGEREF _Toc143943585 \h </w:instrText>
            </w:r>
            <w:r w:rsidR="0020246E">
              <w:rPr>
                <w:noProof/>
                <w:webHidden/>
              </w:rPr>
            </w:r>
            <w:r w:rsidR="0020246E">
              <w:rPr>
                <w:noProof/>
                <w:webHidden/>
              </w:rPr>
              <w:fldChar w:fldCharType="separate"/>
            </w:r>
            <w:r w:rsidR="00233AD4">
              <w:rPr>
                <w:noProof/>
                <w:webHidden/>
              </w:rPr>
              <w:t>21</w:t>
            </w:r>
            <w:r w:rsidR="0020246E">
              <w:rPr>
                <w:noProof/>
                <w:webHidden/>
              </w:rPr>
              <w:fldChar w:fldCharType="end"/>
            </w:r>
          </w:hyperlink>
        </w:p>
        <w:p w14:paraId="70249B62" w14:textId="0E21D552"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86" w:history="1">
            <w:r w:rsidR="0020246E" w:rsidRPr="000C6721">
              <w:rPr>
                <w:rStyle w:val="Hyperlink"/>
                <w:noProof/>
              </w:rPr>
              <w:t>5.3</w:t>
            </w:r>
            <w:r w:rsidR="0020246E">
              <w:rPr>
                <w:rFonts w:asciiTheme="minorHAnsi" w:eastAsiaTheme="minorEastAsia" w:hAnsiTheme="minorHAnsi" w:cstheme="minorBidi"/>
                <w:noProof/>
                <w:sz w:val="22"/>
                <w:szCs w:val="22"/>
              </w:rPr>
              <w:tab/>
            </w:r>
            <w:r w:rsidR="0020246E" w:rsidRPr="000C6721">
              <w:rPr>
                <w:rStyle w:val="Hyperlink"/>
                <w:noProof/>
              </w:rPr>
              <w:t>DESIGN AND LAYOUT OF TECHNOLOGY AND METHODOLOGY COMPONENTS</w:t>
            </w:r>
            <w:r w:rsidR="0020246E">
              <w:rPr>
                <w:noProof/>
                <w:webHidden/>
              </w:rPr>
              <w:tab/>
            </w:r>
            <w:r w:rsidR="0020246E">
              <w:rPr>
                <w:noProof/>
                <w:webHidden/>
              </w:rPr>
              <w:fldChar w:fldCharType="begin"/>
            </w:r>
            <w:r w:rsidR="0020246E">
              <w:rPr>
                <w:noProof/>
                <w:webHidden/>
              </w:rPr>
              <w:instrText xml:space="preserve"> PAGEREF _Toc143943586 \h </w:instrText>
            </w:r>
            <w:r w:rsidR="0020246E">
              <w:rPr>
                <w:noProof/>
                <w:webHidden/>
              </w:rPr>
            </w:r>
            <w:r w:rsidR="0020246E">
              <w:rPr>
                <w:noProof/>
                <w:webHidden/>
              </w:rPr>
              <w:fldChar w:fldCharType="separate"/>
            </w:r>
            <w:r w:rsidR="00233AD4">
              <w:rPr>
                <w:noProof/>
                <w:webHidden/>
              </w:rPr>
              <w:t>26</w:t>
            </w:r>
            <w:r w:rsidR="0020246E">
              <w:rPr>
                <w:noProof/>
                <w:webHidden/>
              </w:rPr>
              <w:fldChar w:fldCharType="end"/>
            </w:r>
          </w:hyperlink>
        </w:p>
        <w:p w14:paraId="476A010D" w14:textId="2744FFF8" w:rsidR="0020246E" w:rsidRDefault="00245350">
          <w:pPr>
            <w:pStyle w:val="TOC3"/>
            <w:tabs>
              <w:tab w:val="right" w:leader="dot" w:pos="9350"/>
            </w:tabs>
            <w:rPr>
              <w:rFonts w:asciiTheme="minorHAnsi" w:eastAsiaTheme="minorEastAsia" w:hAnsiTheme="minorHAnsi" w:cstheme="minorBidi"/>
              <w:noProof/>
              <w:sz w:val="22"/>
              <w:szCs w:val="22"/>
            </w:rPr>
          </w:pPr>
          <w:hyperlink w:anchor="_Toc143943587" w:history="1">
            <w:r w:rsidR="0020246E" w:rsidRPr="000C6721">
              <w:rPr>
                <w:rStyle w:val="Hyperlink"/>
                <w:noProof/>
              </w:rPr>
              <w:t>5.3.1 Baseline simulations</w:t>
            </w:r>
            <w:r w:rsidR="0020246E">
              <w:rPr>
                <w:noProof/>
                <w:webHidden/>
              </w:rPr>
              <w:tab/>
            </w:r>
            <w:r w:rsidR="0020246E">
              <w:rPr>
                <w:noProof/>
                <w:webHidden/>
              </w:rPr>
              <w:fldChar w:fldCharType="begin"/>
            </w:r>
            <w:r w:rsidR="0020246E">
              <w:rPr>
                <w:noProof/>
                <w:webHidden/>
              </w:rPr>
              <w:instrText xml:space="preserve"> PAGEREF _Toc143943587 \h </w:instrText>
            </w:r>
            <w:r w:rsidR="0020246E">
              <w:rPr>
                <w:noProof/>
                <w:webHidden/>
              </w:rPr>
            </w:r>
            <w:r w:rsidR="0020246E">
              <w:rPr>
                <w:noProof/>
                <w:webHidden/>
              </w:rPr>
              <w:fldChar w:fldCharType="separate"/>
            </w:r>
            <w:r w:rsidR="00233AD4">
              <w:rPr>
                <w:noProof/>
                <w:webHidden/>
              </w:rPr>
              <w:t>26</w:t>
            </w:r>
            <w:r w:rsidR="0020246E">
              <w:rPr>
                <w:noProof/>
                <w:webHidden/>
              </w:rPr>
              <w:fldChar w:fldCharType="end"/>
            </w:r>
          </w:hyperlink>
        </w:p>
        <w:p w14:paraId="48B732B4" w14:textId="6F45901B" w:rsidR="0020246E" w:rsidRDefault="00245350">
          <w:pPr>
            <w:pStyle w:val="TOC3"/>
            <w:tabs>
              <w:tab w:val="right" w:leader="dot" w:pos="9350"/>
            </w:tabs>
            <w:rPr>
              <w:rFonts w:asciiTheme="minorHAnsi" w:eastAsiaTheme="minorEastAsia" w:hAnsiTheme="minorHAnsi" w:cstheme="minorBidi"/>
              <w:noProof/>
              <w:sz w:val="22"/>
              <w:szCs w:val="22"/>
            </w:rPr>
          </w:pPr>
          <w:hyperlink w:anchor="_Toc143943588" w:history="1">
            <w:r w:rsidR="0020246E" w:rsidRPr="000C6721">
              <w:rPr>
                <w:rStyle w:val="Hyperlink"/>
                <w:noProof/>
              </w:rPr>
              <w:t>5.3.2 Hurricane Irene: Parameter Alteration</w:t>
            </w:r>
            <w:r w:rsidR="0020246E">
              <w:rPr>
                <w:noProof/>
                <w:webHidden/>
              </w:rPr>
              <w:tab/>
            </w:r>
            <w:r w:rsidR="0020246E">
              <w:rPr>
                <w:noProof/>
                <w:webHidden/>
              </w:rPr>
              <w:fldChar w:fldCharType="begin"/>
            </w:r>
            <w:r w:rsidR="0020246E">
              <w:rPr>
                <w:noProof/>
                <w:webHidden/>
              </w:rPr>
              <w:instrText xml:space="preserve"> PAGEREF _Toc143943588 \h </w:instrText>
            </w:r>
            <w:r w:rsidR="0020246E">
              <w:rPr>
                <w:noProof/>
                <w:webHidden/>
              </w:rPr>
            </w:r>
            <w:r w:rsidR="0020246E">
              <w:rPr>
                <w:noProof/>
                <w:webHidden/>
              </w:rPr>
              <w:fldChar w:fldCharType="separate"/>
            </w:r>
            <w:r w:rsidR="00233AD4">
              <w:rPr>
                <w:noProof/>
                <w:webHidden/>
              </w:rPr>
              <w:t>26</w:t>
            </w:r>
            <w:r w:rsidR="0020246E">
              <w:rPr>
                <w:noProof/>
                <w:webHidden/>
              </w:rPr>
              <w:fldChar w:fldCharType="end"/>
            </w:r>
          </w:hyperlink>
        </w:p>
        <w:p w14:paraId="3720FB35" w14:textId="1F0926E1" w:rsidR="0020246E" w:rsidRDefault="00245350">
          <w:pPr>
            <w:pStyle w:val="TOC3"/>
            <w:tabs>
              <w:tab w:val="right" w:leader="dot" w:pos="9350"/>
            </w:tabs>
            <w:rPr>
              <w:rFonts w:asciiTheme="minorHAnsi" w:eastAsiaTheme="minorEastAsia" w:hAnsiTheme="minorHAnsi" w:cstheme="minorBidi"/>
              <w:noProof/>
              <w:sz w:val="22"/>
              <w:szCs w:val="22"/>
            </w:rPr>
          </w:pPr>
          <w:hyperlink w:anchor="_Toc143943589" w:history="1">
            <w:r w:rsidR="0020246E" w:rsidRPr="000C6721">
              <w:rPr>
                <w:rStyle w:val="Hyperlink"/>
                <w:noProof/>
              </w:rPr>
              <w:t>5.3.2 Degradation</w:t>
            </w:r>
            <w:r w:rsidR="0020246E">
              <w:rPr>
                <w:noProof/>
                <w:webHidden/>
              </w:rPr>
              <w:tab/>
            </w:r>
            <w:r w:rsidR="0020246E">
              <w:rPr>
                <w:noProof/>
                <w:webHidden/>
              </w:rPr>
              <w:fldChar w:fldCharType="begin"/>
            </w:r>
            <w:r w:rsidR="0020246E">
              <w:rPr>
                <w:noProof/>
                <w:webHidden/>
              </w:rPr>
              <w:instrText xml:space="preserve"> PAGEREF _Toc143943589 \h </w:instrText>
            </w:r>
            <w:r w:rsidR="0020246E">
              <w:rPr>
                <w:noProof/>
                <w:webHidden/>
              </w:rPr>
            </w:r>
            <w:r w:rsidR="0020246E">
              <w:rPr>
                <w:noProof/>
                <w:webHidden/>
              </w:rPr>
              <w:fldChar w:fldCharType="separate"/>
            </w:r>
            <w:r w:rsidR="00233AD4">
              <w:rPr>
                <w:noProof/>
                <w:webHidden/>
              </w:rPr>
              <w:t>27</w:t>
            </w:r>
            <w:r w:rsidR="0020246E">
              <w:rPr>
                <w:noProof/>
                <w:webHidden/>
              </w:rPr>
              <w:fldChar w:fldCharType="end"/>
            </w:r>
          </w:hyperlink>
        </w:p>
        <w:p w14:paraId="0751F59A" w14:textId="5A1ECCFC"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90" w:history="1">
            <w:r w:rsidR="0020246E" w:rsidRPr="000C6721">
              <w:rPr>
                <w:rStyle w:val="Hyperlink"/>
                <w:noProof/>
              </w:rPr>
              <w:t>5.4</w:t>
            </w:r>
            <w:r w:rsidR="0020246E">
              <w:rPr>
                <w:rFonts w:asciiTheme="minorHAnsi" w:eastAsiaTheme="minorEastAsia" w:hAnsiTheme="minorHAnsi" w:cstheme="minorBidi"/>
                <w:noProof/>
                <w:sz w:val="22"/>
                <w:szCs w:val="22"/>
              </w:rPr>
              <w:tab/>
            </w:r>
            <w:r w:rsidR="0020246E" w:rsidRPr="000C6721">
              <w:rPr>
                <w:rStyle w:val="Hyperlink"/>
                <w:noProof/>
              </w:rPr>
              <w:t>FIELD TESTING</w:t>
            </w:r>
            <w:r w:rsidR="0020246E">
              <w:rPr>
                <w:noProof/>
                <w:webHidden/>
              </w:rPr>
              <w:tab/>
            </w:r>
            <w:r w:rsidR="0020246E">
              <w:rPr>
                <w:noProof/>
                <w:webHidden/>
              </w:rPr>
              <w:fldChar w:fldCharType="begin"/>
            </w:r>
            <w:r w:rsidR="0020246E">
              <w:rPr>
                <w:noProof/>
                <w:webHidden/>
              </w:rPr>
              <w:instrText xml:space="preserve"> PAGEREF _Toc143943590 \h </w:instrText>
            </w:r>
            <w:r w:rsidR="0020246E">
              <w:rPr>
                <w:noProof/>
                <w:webHidden/>
              </w:rPr>
            </w:r>
            <w:r w:rsidR="0020246E">
              <w:rPr>
                <w:noProof/>
                <w:webHidden/>
              </w:rPr>
              <w:fldChar w:fldCharType="separate"/>
            </w:r>
            <w:r w:rsidR="00233AD4">
              <w:rPr>
                <w:noProof/>
                <w:webHidden/>
              </w:rPr>
              <w:t>27</w:t>
            </w:r>
            <w:r w:rsidR="0020246E">
              <w:rPr>
                <w:noProof/>
                <w:webHidden/>
              </w:rPr>
              <w:fldChar w:fldCharType="end"/>
            </w:r>
          </w:hyperlink>
        </w:p>
        <w:p w14:paraId="6E47C426" w14:textId="347CA6C8"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91" w:history="1">
            <w:r w:rsidR="0020246E" w:rsidRPr="000C6721">
              <w:rPr>
                <w:rStyle w:val="Hyperlink"/>
                <w:noProof/>
              </w:rPr>
              <w:t>5.5</w:t>
            </w:r>
            <w:r w:rsidR="0020246E">
              <w:rPr>
                <w:rFonts w:asciiTheme="minorHAnsi" w:eastAsiaTheme="minorEastAsia" w:hAnsiTheme="minorHAnsi" w:cstheme="minorBidi"/>
                <w:noProof/>
                <w:sz w:val="22"/>
                <w:szCs w:val="22"/>
              </w:rPr>
              <w:tab/>
            </w:r>
            <w:r w:rsidR="0020246E" w:rsidRPr="000C6721">
              <w:rPr>
                <w:rStyle w:val="Hyperlink"/>
                <w:noProof/>
              </w:rPr>
              <w:t>SAMPLING PROTOCOL</w:t>
            </w:r>
            <w:r w:rsidR="0020246E">
              <w:rPr>
                <w:noProof/>
                <w:webHidden/>
              </w:rPr>
              <w:tab/>
            </w:r>
            <w:r w:rsidR="0020246E">
              <w:rPr>
                <w:noProof/>
                <w:webHidden/>
              </w:rPr>
              <w:fldChar w:fldCharType="begin"/>
            </w:r>
            <w:r w:rsidR="0020246E">
              <w:rPr>
                <w:noProof/>
                <w:webHidden/>
              </w:rPr>
              <w:instrText xml:space="preserve"> PAGEREF _Toc143943591 \h </w:instrText>
            </w:r>
            <w:r w:rsidR="0020246E">
              <w:rPr>
                <w:noProof/>
                <w:webHidden/>
              </w:rPr>
            </w:r>
            <w:r w:rsidR="0020246E">
              <w:rPr>
                <w:noProof/>
                <w:webHidden/>
              </w:rPr>
              <w:fldChar w:fldCharType="separate"/>
            </w:r>
            <w:r w:rsidR="00233AD4">
              <w:rPr>
                <w:noProof/>
                <w:webHidden/>
              </w:rPr>
              <w:t>27</w:t>
            </w:r>
            <w:r w:rsidR="0020246E">
              <w:rPr>
                <w:noProof/>
                <w:webHidden/>
              </w:rPr>
              <w:fldChar w:fldCharType="end"/>
            </w:r>
          </w:hyperlink>
        </w:p>
        <w:p w14:paraId="523CD047" w14:textId="6A5224CD" w:rsidR="0020246E" w:rsidRDefault="00245350">
          <w:pPr>
            <w:pStyle w:val="TOC2"/>
            <w:tabs>
              <w:tab w:val="left" w:pos="880"/>
              <w:tab w:val="right" w:leader="dot" w:pos="9350"/>
            </w:tabs>
            <w:rPr>
              <w:rFonts w:asciiTheme="minorHAnsi" w:eastAsiaTheme="minorEastAsia" w:hAnsiTheme="minorHAnsi" w:cstheme="minorBidi"/>
              <w:noProof/>
              <w:sz w:val="22"/>
              <w:szCs w:val="22"/>
            </w:rPr>
          </w:pPr>
          <w:hyperlink w:anchor="_Toc143943592" w:history="1">
            <w:r w:rsidR="0020246E" w:rsidRPr="000C6721">
              <w:rPr>
                <w:rStyle w:val="Hyperlink"/>
                <w:noProof/>
              </w:rPr>
              <w:t>5.6</w:t>
            </w:r>
            <w:r w:rsidR="0020246E">
              <w:rPr>
                <w:rFonts w:asciiTheme="minorHAnsi" w:eastAsiaTheme="minorEastAsia" w:hAnsiTheme="minorHAnsi" w:cstheme="minorBidi"/>
                <w:noProof/>
                <w:sz w:val="22"/>
                <w:szCs w:val="22"/>
              </w:rPr>
              <w:tab/>
            </w:r>
            <w:r w:rsidR="0020246E" w:rsidRPr="000C6721">
              <w:rPr>
                <w:rStyle w:val="Hyperlink"/>
                <w:noProof/>
              </w:rPr>
              <w:t>EQUIPMENT CALIBRATION AND DATA QUALITY ISSUES</w:t>
            </w:r>
            <w:r w:rsidR="0020246E">
              <w:rPr>
                <w:noProof/>
                <w:webHidden/>
              </w:rPr>
              <w:tab/>
            </w:r>
            <w:r w:rsidR="0020246E">
              <w:rPr>
                <w:noProof/>
                <w:webHidden/>
              </w:rPr>
              <w:fldChar w:fldCharType="begin"/>
            </w:r>
            <w:r w:rsidR="0020246E">
              <w:rPr>
                <w:noProof/>
                <w:webHidden/>
              </w:rPr>
              <w:instrText xml:space="preserve"> PAGEREF _Toc143943592 \h </w:instrText>
            </w:r>
            <w:r w:rsidR="0020246E">
              <w:rPr>
                <w:noProof/>
                <w:webHidden/>
              </w:rPr>
            </w:r>
            <w:r w:rsidR="0020246E">
              <w:rPr>
                <w:noProof/>
                <w:webHidden/>
              </w:rPr>
              <w:fldChar w:fldCharType="separate"/>
            </w:r>
            <w:r w:rsidR="00233AD4">
              <w:rPr>
                <w:noProof/>
                <w:webHidden/>
              </w:rPr>
              <w:t>28</w:t>
            </w:r>
            <w:r w:rsidR="0020246E">
              <w:rPr>
                <w:noProof/>
                <w:webHidden/>
              </w:rPr>
              <w:fldChar w:fldCharType="end"/>
            </w:r>
          </w:hyperlink>
        </w:p>
        <w:p w14:paraId="020F11FB" w14:textId="6D5A74D8" w:rsidR="0020246E" w:rsidRDefault="00245350">
          <w:pPr>
            <w:pStyle w:val="TOC3"/>
            <w:tabs>
              <w:tab w:val="left" w:pos="1320"/>
              <w:tab w:val="right" w:leader="dot" w:pos="9350"/>
            </w:tabs>
            <w:rPr>
              <w:rFonts w:asciiTheme="minorHAnsi" w:eastAsiaTheme="minorEastAsia" w:hAnsiTheme="minorHAnsi" w:cstheme="minorBidi"/>
              <w:noProof/>
              <w:sz w:val="22"/>
              <w:szCs w:val="22"/>
            </w:rPr>
          </w:pPr>
          <w:hyperlink w:anchor="_Toc143943593" w:history="1">
            <w:r w:rsidR="0020246E" w:rsidRPr="000C6721">
              <w:rPr>
                <w:rStyle w:val="Hyperlink"/>
                <w:noProof/>
              </w:rPr>
              <w:t>5.6.1</w:t>
            </w:r>
            <w:r w:rsidR="0020246E">
              <w:rPr>
                <w:rFonts w:asciiTheme="minorHAnsi" w:eastAsiaTheme="minorEastAsia" w:hAnsiTheme="minorHAnsi" w:cstheme="minorBidi"/>
                <w:noProof/>
                <w:sz w:val="22"/>
                <w:szCs w:val="22"/>
              </w:rPr>
              <w:tab/>
            </w:r>
            <w:r w:rsidR="0020246E" w:rsidRPr="000C6721">
              <w:rPr>
                <w:rStyle w:val="Hyperlink"/>
                <w:noProof/>
              </w:rPr>
              <w:t>Calibration of Equipment</w:t>
            </w:r>
            <w:r w:rsidR="0020246E">
              <w:rPr>
                <w:noProof/>
                <w:webHidden/>
              </w:rPr>
              <w:tab/>
            </w:r>
            <w:r w:rsidR="0020246E">
              <w:rPr>
                <w:noProof/>
                <w:webHidden/>
              </w:rPr>
              <w:fldChar w:fldCharType="begin"/>
            </w:r>
            <w:r w:rsidR="0020246E">
              <w:rPr>
                <w:noProof/>
                <w:webHidden/>
              </w:rPr>
              <w:instrText xml:space="preserve"> PAGEREF _Toc143943593 \h </w:instrText>
            </w:r>
            <w:r w:rsidR="0020246E">
              <w:rPr>
                <w:noProof/>
                <w:webHidden/>
              </w:rPr>
            </w:r>
            <w:r w:rsidR="0020246E">
              <w:rPr>
                <w:noProof/>
                <w:webHidden/>
              </w:rPr>
              <w:fldChar w:fldCharType="separate"/>
            </w:r>
            <w:r w:rsidR="00233AD4">
              <w:rPr>
                <w:noProof/>
                <w:webHidden/>
              </w:rPr>
              <w:t>28</w:t>
            </w:r>
            <w:r w:rsidR="0020246E">
              <w:rPr>
                <w:noProof/>
                <w:webHidden/>
              </w:rPr>
              <w:fldChar w:fldCharType="end"/>
            </w:r>
          </w:hyperlink>
        </w:p>
        <w:p w14:paraId="17318A06" w14:textId="6302F77A" w:rsidR="0020246E" w:rsidRDefault="00245350">
          <w:pPr>
            <w:pStyle w:val="TOC3"/>
            <w:tabs>
              <w:tab w:val="left" w:pos="1320"/>
              <w:tab w:val="right" w:leader="dot" w:pos="9350"/>
            </w:tabs>
            <w:rPr>
              <w:rFonts w:asciiTheme="minorHAnsi" w:eastAsiaTheme="minorEastAsia" w:hAnsiTheme="minorHAnsi" w:cstheme="minorBidi"/>
              <w:noProof/>
              <w:sz w:val="22"/>
              <w:szCs w:val="22"/>
            </w:rPr>
          </w:pPr>
          <w:hyperlink w:anchor="_Toc143943594" w:history="1">
            <w:r w:rsidR="0020246E" w:rsidRPr="000C6721">
              <w:rPr>
                <w:rStyle w:val="Hyperlink"/>
                <w:noProof/>
              </w:rPr>
              <w:t>5.6.2</w:t>
            </w:r>
            <w:r w:rsidR="0020246E">
              <w:rPr>
                <w:rFonts w:asciiTheme="minorHAnsi" w:eastAsiaTheme="minorEastAsia" w:hAnsiTheme="minorHAnsi" w:cstheme="minorBidi"/>
                <w:noProof/>
                <w:sz w:val="22"/>
                <w:szCs w:val="22"/>
              </w:rPr>
              <w:tab/>
            </w:r>
            <w:r w:rsidR="0020246E" w:rsidRPr="000C6721">
              <w:rPr>
                <w:rStyle w:val="Hyperlink"/>
                <w:noProof/>
              </w:rPr>
              <w:t>Quality Assurance Sampling</w:t>
            </w:r>
            <w:r w:rsidR="0020246E">
              <w:rPr>
                <w:noProof/>
                <w:webHidden/>
              </w:rPr>
              <w:tab/>
            </w:r>
            <w:r w:rsidR="0020246E">
              <w:rPr>
                <w:noProof/>
                <w:webHidden/>
              </w:rPr>
              <w:fldChar w:fldCharType="begin"/>
            </w:r>
            <w:r w:rsidR="0020246E">
              <w:rPr>
                <w:noProof/>
                <w:webHidden/>
              </w:rPr>
              <w:instrText xml:space="preserve"> PAGEREF _Toc143943594 \h </w:instrText>
            </w:r>
            <w:r w:rsidR="0020246E">
              <w:rPr>
                <w:noProof/>
                <w:webHidden/>
              </w:rPr>
            </w:r>
            <w:r w:rsidR="0020246E">
              <w:rPr>
                <w:noProof/>
                <w:webHidden/>
              </w:rPr>
              <w:fldChar w:fldCharType="separate"/>
            </w:r>
            <w:r w:rsidR="00233AD4">
              <w:rPr>
                <w:noProof/>
                <w:webHidden/>
              </w:rPr>
              <w:t>28</w:t>
            </w:r>
            <w:r w:rsidR="0020246E">
              <w:rPr>
                <w:noProof/>
                <w:webHidden/>
              </w:rPr>
              <w:fldChar w:fldCharType="end"/>
            </w:r>
          </w:hyperlink>
        </w:p>
        <w:p w14:paraId="6288D8BA" w14:textId="4BBB5874" w:rsidR="0020246E" w:rsidRDefault="00245350">
          <w:pPr>
            <w:pStyle w:val="TOC3"/>
            <w:tabs>
              <w:tab w:val="left" w:pos="1320"/>
              <w:tab w:val="right" w:leader="dot" w:pos="9350"/>
            </w:tabs>
            <w:rPr>
              <w:rFonts w:asciiTheme="minorHAnsi" w:eastAsiaTheme="minorEastAsia" w:hAnsiTheme="minorHAnsi" w:cstheme="minorBidi"/>
              <w:noProof/>
              <w:sz w:val="22"/>
              <w:szCs w:val="22"/>
            </w:rPr>
          </w:pPr>
          <w:hyperlink w:anchor="_Toc143943595" w:history="1">
            <w:r w:rsidR="0020246E" w:rsidRPr="000C6721">
              <w:rPr>
                <w:rStyle w:val="Hyperlink"/>
                <w:noProof/>
              </w:rPr>
              <w:t>5.6.3</w:t>
            </w:r>
            <w:r w:rsidR="0020246E">
              <w:rPr>
                <w:rFonts w:asciiTheme="minorHAnsi" w:eastAsiaTheme="minorEastAsia" w:hAnsiTheme="minorHAnsi" w:cstheme="minorBidi"/>
                <w:noProof/>
                <w:sz w:val="22"/>
                <w:szCs w:val="22"/>
              </w:rPr>
              <w:tab/>
            </w:r>
            <w:r w:rsidR="0020246E" w:rsidRPr="000C6721">
              <w:rPr>
                <w:rStyle w:val="Hyperlink"/>
                <w:noProof/>
              </w:rPr>
              <w:t>Sample Documentation</w:t>
            </w:r>
            <w:r w:rsidR="0020246E">
              <w:rPr>
                <w:noProof/>
                <w:webHidden/>
              </w:rPr>
              <w:tab/>
            </w:r>
            <w:r w:rsidR="0020246E">
              <w:rPr>
                <w:noProof/>
                <w:webHidden/>
              </w:rPr>
              <w:fldChar w:fldCharType="begin"/>
            </w:r>
            <w:r w:rsidR="0020246E">
              <w:rPr>
                <w:noProof/>
                <w:webHidden/>
              </w:rPr>
              <w:instrText xml:space="preserve"> PAGEREF _Toc143943595 \h </w:instrText>
            </w:r>
            <w:r w:rsidR="0020246E">
              <w:rPr>
                <w:noProof/>
                <w:webHidden/>
              </w:rPr>
            </w:r>
            <w:r w:rsidR="0020246E">
              <w:rPr>
                <w:noProof/>
                <w:webHidden/>
              </w:rPr>
              <w:fldChar w:fldCharType="separate"/>
            </w:r>
            <w:r w:rsidR="00233AD4">
              <w:rPr>
                <w:noProof/>
                <w:webHidden/>
              </w:rPr>
              <w:t>28</w:t>
            </w:r>
            <w:r w:rsidR="0020246E">
              <w:rPr>
                <w:noProof/>
                <w:webHidden/>
              </w:rPr>
              <w:fldChar w:fldCharType="end"/>
            </w:r>
          </w:hyperlink>
        </w:p>
        <w:p w14:paraId="36EF5287" w14:textId="6075D08D" w:rsidR="0020246E" w:rsidRDefault="00245350">
          <w:pPr>
            <w:pStyle w:val="TOC1"/>
            <w:tabs>
              <w:tab w:val="left" w:pos="660"/>
              <w:tab w:val="right" w:leader="dot" w:pos="9350"/>
            </w:tabs>
            <w:rPr>
              <w:rFonts w:asciiTheme="minorHAnsi" w:eastAsiaTheme="minorEastAsia" w:hAnsiTheme="minorHAnsi" w:cstheme="minorBidi"/>
              <w:noProof/>
              <w:sz w:val="22"/>
              <w:szCs w:val="22"/>
            </w:rPr>
          </w:pPr>
          <w:hyperlink w:anchor="_Toc143943596" w:history="1">
            <w:r w:rsidR="0020246E" w:rsidRPr="000C6721">
              <w:rPr>
                <w:rStyle w:val="Hyperlink"/>
                <w:noProof/>
              </w:rPr>
              <w:t>6.0</w:t>
            </w:r>
            <w:r w:rsidR="0020246E">
              <w:rPr>
                <w:rFonts w:asciiTheme="minorHAnsi" w:eastAsiaTheme="minorEastAsia" w:hAnsiTheme="minorHAnsi" w:cstheme="minorBidi"/>
                <w:noProof/>
                <w:sz w:val="22"/>
                <w:szCs w:val="22"/>
              </w:rPr>
              <w:tab/>
            </w:r>
            <w:r w:rsidR="0020246E" w:rsidRPr="000C6721">
              <w:rPr>
                <w:rStyle w:val="Hyperlink"/>
                <w:noProof/>
              </w:rPr>
              <w:t>PERFORMANCE ASSESSMENT</w:t>
            </w:r>
            <w:r w:rsidR="0020246E">
              <w:rPr>
                <w:noProof/>
                <w:webHidden/>
              </w:rPr>
              <w:tab/>
            </w:r>
            <w:r w:rsidR="0020246E">
              <w:rPr>
                <w:noProof/>
                <w:webHidden/>
              </w:rPr>
              <w:fldChar w:fldCharType="begin"/>
            </w:r>
            <w:r w:rsidR="0020246E">
              <w:rPr>
                <w:noProof/>
                <w:webHidden/>
              </w:rPr>
              <w:instrText xml:space="preserve"> PAGEREF _Toc143943596 \h </w:instrText>
            </w:r>
            <w:r w:rsidR="0020246E">
              <w:rPr>
                <w:noProof/>
                <w:webHidden/>
              </w:rPr>
            </w:r>
            <w:r w:rsidR="0020246E">
              <w:rPr>
                <w:noProof/>
                <w:webHidden/>
              </w:rPr>
              <w:fldChar w:fldCharType="separate"/>
            </w:r>
            <w:r w:rsidR="00233AD4">
              <w:rPr>
                <w:noProof/>
                <w:webHidden/>
              </w:rPr>
              <w:t>29</w:t>
            </w:r>
            <w:r w:rsidR="0020246E">
              <w:rPr>
                <w:noProof/>
                <w:webHidden/>
              </w:rPr>
              <w:fldChar w:fldCharType="end"/>
            </w:r>
          </w:hyperlink>
        </w:p>
        <w:p w14:paraId="163DE1A8" w14:textId="6C180FAF" w:rsidR="0020246E" w:rsidRDefault="00245350">
          <w:pPr>
            <w:pStyle w:val="TOC2"/>
            <w:tabs>
              <w:tab w:val="right" w:leader="dot" w:pos="9350"/>
            </w:tabs>
            <w:rPr>
              <w:rFonts w:asciiTheme="minorHAnsi" w:eastAsiaTheme="minorEastAsia" w:hAnsiTheme="minorHAnsi" w:cstheme="minorBidi"/>
              <w:noProof/>
              <w:sz w:val="22"/>
              <w:szCs w:val="22"/>
            </w:rPr>
          </w:pPr>
          <w:hyperlink w:anchor="_Toc143943597" w:history="1">
            <w:r w:rsidR="0020246E" w:rsidRPr="000C6721">
              <w:rPr>
                <w:rStyle w:val="Hyperlink"/>
                <w:noProof/>
              </w:rPr>
              <w:t>6.1 General Statistical Analyses</w:t>
            </w:r>
            <w:r w:rsidR="0020246E">
              <w:rPr>
                <w:noProof/>
                <w:webHidden/>
              </w:rPr>
              <w:tab/>
            </w:r>
            <w:r w:rsidR="0020246E">
              <w:rPr>
                <w:noProof/>
                <w:webHidden/>
              </w:rPr>
              <w:fldChar w:fldCharType="begin"/>
            </w:r>
            <w:r w:rsidR="0020246E">
              <w:rPr>
                <w:noProof/>
                <w:webHidden/>
              </w:rPr>
              <w:instrText xml:space="preserve"> PAGEREF _Toc143943597 \h </w:instrText>
            </w:r>
            <w:r w:rsidR="0020246E">
              <w:rPr>
                <w:noProof/>
                <w:webHidden/>
              </w:rPr>
            </w:r>
            <w:r w:rsidR="0020246E">
              <w:rPr>
                <w:noProof/>
                <w:webHidden/>
              </w:rPr>
              <w:fldChar w:fldCharType="separate"/>
            </w:r>
            <w:r w:rsidR="00233AD4">
              <w:rPr>
                <w:noProof/>
                <w:webHidden/>
              </w:rPr>
              <w:t>29</w:t>
            </w:r>
            <w:r w:rsidR="0020246E">
              <w:rPr>
                <w:noProof/>
                <w:webHidden/>
              </w:rPr>
              <w:fldChar w:fldCharType="end"/>
            </w:r>
          </w:hyperlink>
        </w:p>
        <w:p w14:paraId="5F06B0FD" w14:textId="1C786FD2" w:rsidR="0020246E" w:rsidRDefault="00245350">
          <w:pPr>
            <w:pStyle w:val="TOC2"/>
            <w:tabs>
              <w:tab w:val="right" w:leader="dot" w:pos="9350"/>
            </w:tabs>
            <w:rPr>
              <w:rFonts w:asciiTheme="minorHAnsi" w:eastAsiaTheme="minorEastAsia" w:hAnsiTheme="minorHAnsi" w:cstheme="minorBidi"/>
              <w:noProof/>
              <w:sz w:val="22"/>
              <w:szCs w:val="22"/>
            </w:rPr>
          </w:pPr>
          <w:hyperlink w:anchor="_Toc143943598" w:history="1">
            <w:r w:rsidR="0020246E" w:rsidRPr="000C6721">
              <w:rPr>
                <w:rStyle w:val="Hyperlink"/>
                <w:noProof/>
              </w:rPr>
              <w:t>6.2 Specific Approaches for Each Objective</w:t>
            </w:r>
            <w:r w:rsidR="0020246E">
              <w:rPr>
                <w:noProof/>
                <w:webHidden/>
              </w:rPr>
              <w:tab/>
            </w:r>
            <w:r w:rsidR="0020246E">
              <w:rPr>
                <w:noProof/>
                <w:webHidden/>
              </w:rPr>
              <w:fldChar w:fldCharType="begin"/>
            </w:r>
            <w:r w:rsidR="0020246E">
              <w:rPr>
                <w:noProof/>
                <w:webHidden/>
              </w:rPr>
              <w:instrText xml:space="preserve"> PAGEREF _Toc143943598 \h </w:instrText>
            </w:r>
            <w:r w:rsidR="0020246E">
              <w:rPr>
                <w:noProof/>
                <w:webHidden/>
              </w:rPr>
            </w:r>
            <w:r w:rsidR="0020246E">
              <w:rPr>
                <w:noProof/>
                <w:webHidden/>
              </w:rPr>
              <w:fldChar w:fldCharType="separate"/>
            </w:r>
            <w:r w:rsidR="00233AD4">
              <w:rPr>
                <w:noProof/>
                <w:webHidden/>
              </w:rPr>
              <w:t>30</w:t>
            </w:r>
            <w:r w:rsidR="0020246E">
              <w:rPr>
                <w:noProof/>
                <w:webHidden/>
              </w:rPr>
              <w:fldChar w:fldCharType="end"/>
            </w:r>
          </w:hyperlink>
        </w:p>
        <w:p w14:paraId="1EC0B447" w14:textId="1FB22483" w:rsidR="0020246E" w:rsidRDefault="00245350">
          <w:pPr>
            <w:pStyle w:val="TOC1"/>
            <w:tabs>
              <w:tab w:val="left" w:pos="660"/>
              <w:tab w:val="right" w:leader="dot" w:pos="9350"/>
            </w:tabs>
            <w:rPr>
              <w:rFonts w:asciiTheme="minorHAnsi" w:eastAsiaTheme="minorEastAsia" w:hAnsiTheme="minorHAnsi" w:cstheme="minorBidi"/>
              <w:noProof/>
              <w:sz w:val="22"/>
              <w:szCs w:val="22"/>
            </w:rPr>
          </w:pPr>
          <w:hyperlink w:anchor="_Toc143943599" w:history="1">
            <w:r w:rsidR="0020246E" w:rsidRPr="000C6721">
              <w:rPr>
                <w:rStyle w:val="Hyperlink"/>
                <w:noProof/>
              </w:rPr>
              <w:t>7.0</w:t>
            </w:r>
            <w:r w:rsidR="0020246E">
              <w:rPr>
                <w:rFonts w:asciiTheme="minorHAnsi" w:eastAsiaTheme="minorEastAsia" w:hAnsiTheme="minorHAnsi" w:cstheme="minorBidi"/>
                <w:noProof/>
                <w:sz w:val="22"/>
                <w:szCs w:val="22"/>
              </w:rPr>
              <w:tab/>
            </w:r>
            <w:r w:rsidR="0020246E" w:rsidRPr="000C6721">
              <w:rPr>
                <w:rStyle w:val="Hyperlink"/>
                <w:noProof/>
              </w:rPr>
              <w:t>COST ASSESSMENT</w:t>
            </w:r>
            <w:r w:rsidR="0020246E">
              <w:rPr>
                <w:noProof/>
                <w:webHidden/>
              </w:rPr>
              <w:tab/>
            </w:r>
            <w:r w:rsidR="0020246E">
              <w:rPr>
                <w:noProof/>
                <w:webHidden/>
              </w:rPr>
              <w:fldChar w:fldCharType="begin"/>
            </w:r>
            <w:r w:rsidR="0020246E">
              <w:rPr>
                <w:noProof/>
                <w:webHidden/>
              </w:rPr>
              <w:instrText xml:space="preserve"> PAGEREF _Toc143943599 \h </w:instrText>
            </w:r>
            <w:r w:rsidR="0020246E">
              <w:rPr>
                <w:noProof/>
                <w:webHidden/>
              </w:rPr>
            </w:r>
            <w:r w:rsidR="0020246E">
              <w:rPr>
                <w:noProof/>
                <w:webHidden/>
              </w:rPr>
              <w:fldChar w:fldCharType="separate"/>
            </w:r>
            <w:r w:rsidR="00233AD4">
              <w:rPr>
                <w:noProof/>
                <w:webHidden/>
              </w:rPr>
              <w:t>35</w:t>
            </w:r>
            <w:r w:rsidR="0020246E">
              <w:rPr>
                <w:noProof/>
                <w:webHidden/>
              </w:rPr>
              <w:fldChar w:fldCharType="end"/>
            </w:r>
          </w:hyperlink>
        </w:p>
        <w:p w14:paraId="61D0BD84" w14:textId="0A17523A" w:rsidR="0020246E" w:rsidRDefault="00245350">
          <w:pPr>
            <w:pStyle w:val="TOC1"/>
            <w:tabs>
              <w:tab w:val="left" w:pos="660"/>
              <w:tab w:val="right" w:leader="dot" w:pos="9350"/>
            </w:tabs>
            <w:rPr>
              <w:rFonts w:asciiTheme="minorHAnsi" w:eastAsiaTheme="minorEastAsia" w:hAnsiTheme="minorHAnsi" w:cstheme="minorBidi"/>
              <w:noProof/>
              <w:sz w:val="22"/>
              <w:szCs w:val="22"/>
            </w:rPr>
          </w:pPr>
          <w:hyperlink w:anchor="_Toc143943600" w:history="1">
            <w:r w:rsidR="0020246E" w:rsidRPr="000C6721">
              <w:rPr>
                <w:rStyle w:val="Hyperlink"/>
                <w:noProof/>
              </w:rPr>
              <w:t>8.0</w:t>
            </w:r>
            <w:r w:rsidR="0020246E">
              <w:rPr>
                <w:rFonts w:asciiTheme="minorHAnsi" w:eastAsiaTheme="minorEastAsia" w:hAnsiTheme="minorHAnsi" w:cstheme="minorBidi"/>
                <w:noProof/>
                <w:sz w:val="22"/>
                <w:szCs w:val="22"/>
              </w:rPr>
              <w:tab/>
            </w:r>
            <w:r w:rsidR="0020246E" w:rsidRPr="000C6721">
              <w:rPr>
                <w:rStyle w:val="Hyperlink"/>
                <w:noProof/>
              </w:rPr>
              <w:t>SCHEDULE OF ACTIVITIES</w:t>
            </w:r>
            <w:r w:rsidR="0020246E">
              <w:rPr>
                <w:noProof/>
                <w:webHidden/>
              </w:rPr>
              <w:tab/>
            </w:r>
            <w:r w:rsidR="0020246E">
              <w:rPr>
                <w:noProof/>
                <w:webHidden/>
              </w:rPr>
              <w:fldChar w:fldCharType="begin"/>
            </w:r>
            <w:r w:rsidR="0020246E">
              <w:rPr>
                <w:noProof/>
                <w:webHidden/>
              </w:rPr>
              <w:instrText xml:space="preserve"> PAGEREF _Toc143943600 \h </w:instrText>
            </w:r>
            <w:r w:rsidR="0020246E">
              <w:rPr>
                <w:noProof/>
                <w:webHidden/>
              </w:rPr>
            </w:r>
            <w:r w:rsidR="0020246E">
              <w:rPr>
                <w:noProof/>
                <w:webHidden/>
              </w:rPr>
              <w:fldChar w:fldCharType="separate"/>
            </w:r>
            <w:r w:rsidR="00233AD4">
              <w:rPr>
                <w:noProof/>
                <w:webHidden/>
              </w:rPr>
              <w:t>38</w:t>
            </w:r>
            <w:r w:rsidR="0020246E">
              <w:rPr>
                <w:noProof/>
                <w:webHidden/>
              </w:rPr>
              <w:fldChar w:fldCharType="end"/>
            </w:r>
          </w:hyperlink>
        </w:p>
        <w:p w14:paraId="200353DC" w14:textId="6E485D2B" w:rsidR="0020246E" w:rsidRDefault="00245350">
          <w:pPr>
            <w:pStyle w:val="TOC1"/>
            <w:tabs>
              <w:tab w:val="left" w:pos="660"/>
              <w:tab w:val="right" w:leader="dot" w:pos="9350"/>
            </w:tabs>
            <w:rPr>
              <w:rFonts w:asciiTheme="minorHAnsi" w:eastAsiaTheme="minorEastAsia" w:hAnsiTheme="minorHAnsi" w:cstheme="minorBidi"/>
              <w:noProof/>
              <w:sz w:val="22"/>
              <w:szCs w:val="22"/>
            </w:rPr>
          </w:pPr>
          <w:hyperlink w:anchor="_Toc143943601" w:history="1">
            <w:r w:rsidR="0020246E" w:rsidRPr="000C6721">
              <w:rPr>
                <w:rStyle w:val="Hyperlink"/>
                <w:noProof/>
              </w:rPr>
              <w:t>9.0</w:t>
            </w:r>
            <w:r w:rsidR="0020246E">
              <w:rPr>
                <w:rFonts w:asciiTheme="minorHAnsi" w:eastAsiaTheme="minorEastAsia" w:hAnsiTheme="minorHAnsi" w:cstheme="minorBidi"/>
                <w:noProof/>
                <w:sz w:val="22"/>
                <w:szCs w:val="22"/>
              </w:rPr>
              <w:tab/>
            </w:r>
            <w:r w:rsidR="0020246E" w:rsidRPr="000C6721">
              <w:rPr>
                <w:rStyle w:val="Hyperlink"/>
                <w:noProof/>
              </w:rPr>
              <w:t>MANAGEMENT AND STAFFING</w:t>
            </w:r>
            <w:r w:rsidR="0020246E">
              <w:rPr>
                <w:noProof/>
                <w:webHidden/>
              </w:rPr>
              <w:tab/>
            </w:r>
            <w:r w:rsidR="0020246E">
              <w:rPr>
                <w:noProof/>
                <w:webHidden/>
              </w:rPr>
              <w:fldChar w:fldCharType="begin"/>
            </w:r>
            <w:r w:rsidR="0020246E">
              <w:rPr>
                <w:noProof/>
                <w:webHidden/>
              </w:rPr>
              <w:instrText xml:space="preserve"> PAGEREF _Toc143943601 \h </w:instrText>
            </w:r>
            <w:r w:rsidR="0020246E">
              <w:rPr>
                <w:noProof/>
                <w:webHidden/>
              </w:rPr>
            </w:r>
            <w:r w:rsidR="0020246E">
              <w:rPr>
                <w:noProof/>
                <w:webHidden/>
              </w:rPr>
              <w:fldChar w:fldCharType="separate"/>
            </w:r>
            <w:r w:rsidR="00233AD4">
              <w:rPr>
                <w:noProof/>
                <w:webHidden/>
              </w:rPr>
              <w:t>39</w:t>
            </w:r>
            <w:r w:rsidR="0020246E">
              <w:rPr>
                <w:noProof/>
                <w:webHidden/>
              </w:rPr>
              <w:fldChar w:fldCharType="end"/>
            </w:r>
          </w:hyperlink>
        </w:p>
        <w:p w14:paraId="3AB4EFC5" w14:textId="3B28FAA4" w:rsidR="0020246E" w:rsidRDefault="00245350">
          <w:pPr>
            <w:pStyle w:val="TOC1"/>
            <w:tabs>
              <w:tab w:val="left" w:pos="660"/>
              <w:tab w:val="right" w:leader="dot" w:pos="9350"/>
            </w:tabs>
            <w:rPr>
              <w:rFonts w:asciiTheme="minorHAnsi" w:eastAsiaTheme="minorEastAsia" w:hAnsiTheme="minorHAnsi" w:cstheme="minorBidi"/>
              <w:noProof/>
              <w:sz w:val="22"/>
              <w:szCs w:val="22"/>
            </w:rPr>
          </w:pPr>
          <w:hyperlink w:anchor="_Toc143943602" w:history="1">
            <w:r w:rsidR="0020246E" w:rsidRPr="000C6721">
              <w:rPr>
                <w:rStyle w:val="Hyperlink"/>
                <w:noProof/>
              </w:rPr>
              <w:t>10.0</w:t>
            </w:r>
            <w:r w:rsidR="0020246E">
              <w:rPr>
                <w:rFonts w:asciiTheme="minorHAnsi" w:eastAsiaTheme="minorEastAsia" w:hAnsiTheme="minorHAnsi" w:cstheme="minorBidi"/>
                <w:noProof/>
                <w:sz w:val="22"/>
                <w:szCs w:val="22"/>
              </w:rPr>
              <w:tab/>
            </w:r>
            <w:r w:rsidR="0020246E" w:rsidRPr="000C6721">
              <w:rPr>
                <w:rStyle w:val="Hyperlink"/>
                <w:noProof/>
              </w:rPr>
              <w:t>REFERENCES</w:t>
            </w:r>
            <w:r w:rsidR="0020246E">
              <w:rPr>
                <w:noProof/>
                <w:webHidden/>
              </w:rPr>
              <w:tab/>
            </w:r>
            <w:r w:rsidR="0020246E">
              <w:rPr>
                <w:noProof/>
                <w:webHidden/>
              </w:rPr>
              <w:fldChar w:fldCharType="begin"/>
            </w:r>
            <w:r w:rsidR="0020246E">
              <w:rPr>
                <w:noProof/>
                <w:webHidden/>
              </w:rPr>
              <w:instrText xml:space="preserve"> PAGEREF _Toc143943602 \h </w:instrText>
            </w:r>
            <w:r w:rsidR="0020246E">
              <w:rPr>
                <w:noProof/>
                <w:webHidden/>
              </w:rPr>
            </w:r>
            <w:r w:rsidR="0020246E">
              <w:rPr>
                <w:noProof/>
                <w:webHidden/>
              </w:rPr>
              <w:fldChar w:fldCharType="separate"/>
            </w:r>
            <w:r w:rsidR="00233AD4">
              <w:rPr>
                <w:noProof/>
                <w:webHidden/>
              </w:rPr>
              <w:t>40</w:t>
            </w:r>
            <w:r w:rsidR="0020246E">
              <w:rPr>
                <w:noProof/>
                <w:webHidden/>
              </w:rPr>
              <w:fldChar w:fldCharType="end"/>
            </w:r>
          </w:hyperlink>
        </w:p>
        <w:p w14:paraId="4A5F3208" w14:textId="3E0C6FC7" w:rsidR="0020246E" w:rsidRDefault="00245350">
          <w:pPr>
            <w:pStyle w:val="TOC1"/>
            <w:tabs>
              <w:tab w:val="right" w:leader="dot" w:pos="9350"/>
            </w:tabs>
            <w:rPr>
              <w:rFonts w:asciiTheme="minorHAnsi" w:eastAsiaTheme="minorEastAsia" w:hAnsiTheme="minorHAnsi" w:cstheme="minorBidi"/>
              <w:noProof/>
              <w:sz w:val="22"/>
              <w:szCs w:val="22"/>
            </w:rPr>
          </w:pPr>
          <w:hyperlink w:anchor="_Toc143943603" w:history="1">
            <w:r w:rsidR="0020246E" w:rsidRPr="000C6721">
              <w:rPr>
                <w:rStyle w:val="Hyperlink"/>
                <w:noProof/>
              </w:rPr>
              <w:t>APPENDICES</w:t>
            </w:r>
            <w:r w:rsidR="0020246E">
              <w:rPr>
                <w:noProof/>
                <w:webHidden/>
              </w:rPr>
              <w:tab/>
            </w:r>
            <w:r w:rsidR="0020246E">
              <w:rPr>
                <w:noProof/>
                <w:webHidden/>
              </w:rPr>
              <w:fldChar w:fldCharType="begin"/>
            </w:r>
            <w:r w:rsidR="0020246E">
              <w:rPr>
                <w:noProof/>
                <w:webHidden/>
              </w:rPr>
              <w:instrText xml:space="preserve"> PAGEREF _Toc143943603 \h </w:instrText>
            </w:r>
            <w:r w:rsidR="0020246E">
              <w:rPr>
                <w:noProof/>
                <w:webHidden/>
              </w:rPr>
            </w:r>
            <w:r w:rsidR="0020246E">
              <w:rPr>
                <w:noProof/>
                <w:webHidden/>
              </w:rPr>
              <w:fldChar w:fldCharType="separate"/>
            </w:r>
            <w:r w:rsidR="00233AD4">
              <w:rPr>
                <w:noProof/>
                <w:webHidden/>
              </w:rPr>
              <w:t>45</w:t>
            </w:r>
            <w:r w:rsidR="0020246E">
              <w:rPr>
                <w:noProof/>
                <w:webHidden/>
              </w:rPr>
              <w:fldChar w:fldCharType="end"/>
            </w:r>
          </w:hyperlink>
        </w:p>
        <w:p w14:paraId="410F321A" w14:textId="0696E41B" w:rsidR="0020246E" w:rsidRDefault="00245350">
          <w:pPr>
            <w:pStyle w:val="TOC2"/>
            <w:tabs>
              <w:tab w:val="right" w:leader="dot" w:pos="9350"/>
            </w:tabs>
            <w:rPr>
              <w:rFonts w:asciiTheme="minorHAnsi" w:eastAsiaTheme="minorEastAsia" w:hAnsiTheme="minorHAnsi" w:cstheme="minorBidi"/>
              <w:noProof/>
              <w:sz w:val="22"/>
              <w:szCs w:val="22"/>
            </w:rPr>
          </w:pPr>
          <w:hyperlink w:anchor="_Toc143943604" w:history="1">
            <w:r w:rsidR="0020246E" w:rsidRPr="000C6721">
              <w:rPr>
                <w:rStyle w:val="Hyperlink"/>
                <w:noProof/>
              </w:rPr>
              <w:t>Appendix A: Health and Safety Plan (HASP)</w:t>
            </w:r>
            <w:r w:rsidR="0020246E">
              <w:rPr>
                <w:noProof/>
                <w:webHidden/>
              </w:rPr>
              <w:tab/>
            </w:r>
            <w:r w:rsidR="0020246E">
              <w:rPr>
                <w:noProof/>
                <w:webHidden/>
              </w:rPr>
              <w:fldChar w:fldCharType="begin"/>
            </w:r>
            <w:r w:rsidR="0020246E">
              <w:rPr>
                <w:noProof/>
                <w:webHidden/>
              </w:rPr>
              <w:instrText xml:space="preserve"> PAGEREF _Toc143943604 \h </w:instrText>
            </w:r>
            <w:r w:rsidR="0020246E">
              <w:rPr>
                <w:noProof/>
                <w:webHidden/>
              </w:rPr>
            </w:r>
            <w:r w:rsidR="0020246E">
              <w:rPr>
                <w:noProof/>
                <w:webHidden/>
              </w:rPr>
              <w:fldChar w:fldCharType="separate"/>
            </w:r>
            <w:r w:rsidR="00233AD4">
              <w:rPr>
                <w:noProof/>
                <w:webHidden/>
              </w:rPr>
              <w:t>45</w:t>
            </w:r>
            <w:r w:rsidR="0020246E">
              <w:rPr>
                <w:noProof/>
                <w:webHidden/>
              </w:rPr>
              <w:fldChar w:fldCharType="end"/>
            </w:r>
          </w:hyperlink>
        </w:p>
        <w:p w14:paraId="7F01D713" w14:textId="18E74521" w:rsidR="0020246E" w:rsidRDefault="00245350">
          <w:pPr>
            <w:pStyle w:val="TOC2"/>
            <w:tabs>
              <w:tab w:val="right" w:leader="dot" w:pos="9350"/>
            </w:tabs>
            <w:rPr>
              <w:rFonts w:asciiTheme="minorHAnsi" w:eastAsiaTheme="minorEastAsia" w:hAnsiTheme="minorHAnsi" w:cstheme="minorBidi"/>
              <w:noProof/>
              <w:sz w:val="22"/>
              <w:szCs w:val="22"/>
            </w:rPr>
          </w:pPr>
          <w:hyperlink w:anchor="_Toc143943605" w:history="1">
            <w:r w:rsidR="0020246E" w:rsidRPr="000C6721">
              <w:rPr>
                <w:rStyle w:val="Hyperlink"/>
                <w:noProof/>
              </w:rPr>
              <w:t>Appendix B: Points of Contact</w:t>
            </w:r>
            <w:r w:rsidR="0020246E">
              <w:rPr>
                <w:noProof/>
                <w:webHidden/>
              </w:rPr>
              <w:tab/>
            </w:r>
            <w:r w:rsidR="0020246E">
              <w:rPr>
                <w:noProof/>
                <w:webHidden/>
              </w:rPr>
              <w:fldChar w:fldCharType="begin"/>
            </w:r>
            <w:r w:rsidR="0020246E">
              <w:rPr>
                <w:noProof/>
                <w:webHidden/>
              </w:rPr>
              <w:instrText xml:space="preserve"> PAGEREF _Toc143943605 \h </w:instrText>
            </w:r>
            <w:r w:rsidR="0020246E">
              <w:rPr>
                <w:noProof/>
                <w:webHidden/>
              </w:rPr>
            </w:r>
            <w:r w:rsidR="0020246E">
              <w:rPr>
                <w:noProof/>
                <w:webHidden/>
              </w:rPr>
              <w:fldChar w:fldCharType="separate"/>
            </w:r>
            <w:r w:rsidR="00233AD4">
              <w:rPr>
                <w:noProof/>
                <w:webHidden/>
              </w:rPr>
              <w:t>46</w:t>
            </w:r>
            <w:r w:rsidR="0020246E">
              <w:rPr>
                <w:noProof/>
                <w:webHidden/>
              </w:rPr>
              <w:fldChar w:fldCharType="end"/>
            </w:r>
          </w:hyperlink>
        </w:p>
        <w:p w14:paraId="00000052" w14:textId="636F63E2" w:rsidR="00E20E02" w:rsidRPr="00584206" w:rsidRDefault="003D6A2E" w:rsidP="00584206">
          <w:r>
            <w:rPr>
              <w:b/>
              <w:bCs/>
              <w:noProof/>
            </w:rPr>
            <w:fldChar w:fldCharType="end"/>
          </w:r>
        </w:p>
      </w:sdtContent>
    </w:sdt>
    <w:p w14:paraId="6AA17DFF" w14:textId="6F5E9893" w:rsidR="003D6A2E" w:rsidRDefault="003D6A2E" w:rsidP="00A658A3">
      <w:pPr>
        <w:spacing w:after="240"/>
        <w:jc w:val="both"/>
        <w:rPr>
          <w:b/>
          <w:sz w:val="28"/>
          <w:szCs w:val="28"/>
        </w:rPr>
      </w:pPr>
      <w:r>
        <w:rPr>
          <w:b/>
          <w:sz w:val="28"/>
          <w:szCs w:val="28"/>
        </w:rPr>
        <w:t>LIST OF TABLES</w:t>
      </w:r>
    </w:p>
    <w:p w14:paraId="1DAF6862" w14:textId="539D10B5" w:rsidR="0020246E" w:rsidRDefault="00F53596" w:rsidP="0020246E">
      <w:pPr>
        <w:pStyle w:val="TableofFigures"/>
        <w:tabs>
          <w:tab w:val="right" w:leader="dot" w:pos="9350"/>
        </w:tabs>
        <w:spacing w:before="120" w:after="120"/>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\t "Tables" \c </w:instrText>
      </w:r>
      <w:r>
        <w:rPr>
          <w:b/>
          <w:sz w:val="28"/>
          <w:szCs w:val="28"/>
        </w:rPr>
        <w:fldChar w:fldCharType="separate"/>
      </w:r>
      <w:hyperlink w:anchor="_Toc143943606" w:history="1">
        <w:r w:rsidR="0020246E" w:rsidRPr="003F23B5">
          <w:rPr>
            <w:rStyle w:val="Hyperlink"/>
            <w:noProof/>
          </w:rPr>
          <w:t>Table 1. Pros and cons of the models used in the demonstration.</w:t>
        </w:r>
        <w:r w:rsidR="0020246E">
          <w:rPr>
            <w:noProof/>
            <w:webHidden/>
          </w:rPr>
          <w:tab/>
        </w:r>
        <w:r w:rsidR="0020246E">
          <w:rPr>
            <w:noProof/>
            <w:webHidden/>
          </w:rPr>
          <w:fldChar w:fldCharType="begin"/>
        </w:r>
        <w:r w:rsidR="0020246E">
          <w:rPr>
            <w:noProof/>
            <w:webHidden/>
          </w:rPr>
          <w:instrText xml:space="preserve"> PAGEREF _Toc143943606 \h </w:instrText>
        </w:r>
        <w:r w:rsidR="0020246E">
          <w:rPr>
            <w:noProof/>
            <w:webHidden/>
          </w:rPr>
        </w:r>
        <w:r w:rsidR="0020246E">
          <w:rPr>
            <w:noProof/>
            <w:webHidden/>
          </w:rPr>
          <w:fldChar w:fldCharType="separate"/>
        </w:r>
        <w:r w:rsidR="00233AD4">
          <w:rPr>
            <w:noProof/>
            <w:webHidden/>
          </w:rPr>
          <w:t>4</w:t>
        </w:r>
        <w:r w:rsidR="0020246E">
          <w:rPr>
            <w:noProof/>
            <w:webHidden/>
          </w:rPr>
          <w:fldChar w:fldCharType="end"/>
        </w:r>
      </w:hyperlink>
    </w:p>
    <w:p w14:paraId="6D4437D0" w14:textId="721FA521"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07" w:history="1">
        <w:r w:rsidR="0020246E" w:rsidRPr="003F23B5">
          <w:rPr>
            <w:rStyle w:val="Hyperlink"/>
            <w:noProof/>
          </w:rPr>
          <w:t>Table 2. Performance objective for the NSN demonstration.</w:t>
        </w:r>
        <w:r w:rsidR="0020246E">
          <w:rPr>
            <w:noProof/>
            <w:webHidden/>
          </w:rPr>
          <w:tab/>
        </w:r>
        <w:r w:rsidR="0020246E">
          <w:rPr>
            <w:noProof/>
            <w:webHidden/>
          </w:rPr>
          <w:fldChar w:fldCharType="begin"/>
        </w:r>
        <w:r w:rsidR="0020246E">
          <w:rPr>
            <w:noProof/>
            <w:webHidden/>
          </w:rPr>
          <w:instrText xml:space="preserve"> PAGEREF _Toc143943607 \h </w:instrText>
        </w:r>
        <w:r w:rsidR="0020246E">
          <w:rPr>
            <w:noProof/>
            <w:webHidden/>
          </w:rPr>
        </w:r>
        <w:r w:rsidR="0020246E">
          <w:rPr>
            <w:noProof/>
            <w:webHidden/>
          </w:rPr>
          <w:fldChar w:fldCharType="separate"/>
        </w:r>
        <w:r w:rsidR="00233AD4">
          <w:rPr>
            <w:noProof/>
            <w:webHidden/>
          </w:rPr>
          <w:t>15</w:t>
        </w:r>
        <w:r w:rsidR="0020246E">
          <w:rPr>
            <w:noProof/>
            <w:webHidden/>
          </w:rPr>
          <w:fldChar w:fldCharType="end"/>
        </w:r>
      </w:hyperlink>
    </w:p>
    <w:p w14:paraId="6D1E19F3" w14:textId="2D34604A"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08" w:history="1">
        <w:r w:rsidR="0020246E" w:rsidRPr="003F23B5">
          <w:rPr>
            <w:rStyle w:val="Hyperlink"/>
            <w:noProof/>
          </w:rPr>
          <w:t>Table 3. Setting of Naval Station Norfolk</w:t>
        </w:r>
        <w:r w:rsidR="0020246E">
          <w:rPr>
            <w:noProof/>
            <w:webHidden/>
          </w:rPr>
          <w:tab/>
        </w:r>
        <w:r w:rsidR="0020246E">
          <w:rPr>
            <w:noProof/>
            <w:webHidden/>
          </w:rPr>
          <w:fldChar w:fldCharType="begin"/>
        </w:r>
        <w:r w:rsidR="0020246E">
          <w:rPr>
            <w:noProof/>
            <w:webHidden/>
          </w:rPr>
          <w:instrText xml:space="preserve"> PAGEREF _Toc143943608 \h </w:instrText>
        </w:r>
        <w:r w:rsidR="0020246E">
          <w:rPr>
            <w:noProof/>
            <w:webHidden/>
          </w:rPr>
        </w:r>
        <w:r w:rsidR="0020246E">
          <w:rPr>
            <w:noProof/>
            <w:webHidden/>
          </w:rPr>
          <w:fldChar w:fldCharType="separate"/>
        </w:r>
        <w:r w:rsidR="00233AD4">
          <w:rPr>
            <w:noProof/>
            <w:webHidden/>
          </w:rPr>
          <w:t>16</w:t>
        </w:r>
        <w:r w:rsidR="0020246E">
          <w:rPr>
            <w:noProof/>
            <w:webHidden/>
          </w:rPr>
          <w:fldChar w:fldCharType="end"/>
        </w:r>
      </w:hyperlink>
    </w:p>
    <w:p w14:paraId="36D674FE" w14:textId="4937FDDA"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09" w:history="1">
        <w:r w:rsidR="0020246E" w:rsidRPr="003F23B5">
          <w:rPr>
            <w:rStyle w:val="Hyperlink"/>
            <w:noProof/>
          </w:rPr>
          <w:t>Table 4. Demonstration hurricanes and associated parameters*.</w:t>
        </w:r>
        <w:r w:rsidR="0020246E">
          <w:rPr>
            <w:noProof/>
            <w:webHidden/>
          </w:rPr>
          <w:tab/>
        </w:r>
        <w:r w:rsidR="0020246E">
          <w:rPr>
            <w:noProof/>
            <w:webHidden/>
          </w:rPr>
          <w:fldChar w:fldCharType="begin"/>
        </w:r>
        <w:r w:rsidR="0020246E">
          <w:rPr>
            <w:noProof/>
            <w:webHidden/>
          </w:rPr>
          <w:instrText xml:space="preserve"> PAGEREF _Toc143943609 \h </w:instrText>
        </w:r>
        <w:r w:rsidR="0020246E">
          <w:rPr>
            <w:noProof/>
            <w:webHidden/>
          </w:rPr>
        </w:r>
        <w:r w:rsidR="0020246E">
          <w:rPr>
            <w:noProof/>
            <w:webHidden/>
          </w:rPr>
          <w:fldChar w:fldCharType="separate"/>
        </w:r>
        <w:r w:rsidR="00233AD4">
          <w:rPr>
            <w:noProof/>
            <w:webHidden/>
          </w:rPr>
          <w:t>20</w:t>
        </w:r>
        <w:r w:rsidR="0020246E">
          <w:rPr>
            <w:noProof/>
            <w:webHidden/>
          </w:rPr>
          <w:fldChar w:fldCharType="end"/>
        </w:r>
      </w:hyperlink>
    </w:p>
    <w:p w14:paraId="5C52F589" w14:textId="54B7A28D"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10" w:history="1">
        <w:r w:rsidR="0020246E" w:rsidRPr="003F23B5">
          <w:rPr>
            <w:rStyle w:val="Hyperlink"/>
            <w:noProof/>
            <w:highlight w:val="white"/>
          </w:rPr>
          <w:t>Table 5. Degradations applied to the different model simulations.</w:t>
        </w:r>
        <w:r w:rsidR="0020246E">
          <w:rPr>
            <w:noProof/>
            <w:webHidden/>
          </w:rPr>
          <w:tab/>
        </w:r>
        <w:r w:rsidR="0020246E">
          <w:rPr>
            <w:noProof/>
            <w:webHidden/>
          </w:rPr>
          <w:fldChar w:fldCharType="begin"/>
        </w:r>
        <w:r w:rsidR="0020246E">
          <w:rPr>
            <w:noProof/>
            <w:webHidden/>
          </w:rPr>
          <w:instrText xml:space="preserve"> PAGEREF _Toc143943610 \h </w:instrText>
        </w:r>
        <w:r w:rsidR="0020246E">
          <w:rPr>
            <w:noProof/>
            <w:webHidden/>
          </w:rPr>
        </w:r>
        <w:r w:rsidR="0020246E">
          <w:rPr>
            <w:noProof/>
            <w:webHidden/>
          </w:rPr>
          <w:fldChar w:fldCharType="separate"/>
        </w:r>
        <w:r w:rsidR="00233AD4">
          <w:rPr>
            <w:noProof/>
            <w:webHidden/>
          </w:rPr>
          <w:t>20</w:t>
        </w:r>
        <w:r w:rsidR="0020246E">
          <w:rPr>
            <w:noProof/>
            <w:webHidden/>
          </w:rPr>
          <w:fldChar w:fldCharType="end"/>
        </w:r>
      </w:hyperlink>
    </w:p>
    <w:p w14:paraId="75A26A9F" w14:textId="74F9096C"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11" w:history="1">
        <w:r w:rsidR="0020246E" w:rsidRPr="003F23B5">
          <w:rPr>
            <w:rStyle w:val="Hyperlink"/>
            <w:noProof/>
          </w:rPr>
          <w:t>Table 6. Strengths and weaknesses of the ERA5 and Holland model approaches.</w:t>
        </w:r>
        <w:r w:rsidR="0020246E">
          <w:rPr>
            <w:noProof/>
            <w:webHidden/>
          </w:rPr>
          <w:tab/>
        </w:r>
        <w:r w:rsidR="0020246E">
          <w:rPr>
            <w:noProof/>
            <w:webHidden/>
          </w:rPr>
          <w:fldChar w:fldCharType="begin"/>
        </w:r>
        <w:r w:rsidR="0020246E">
          <w:rPr>
            <w:noProof/>
            <w:webHidden/>
          </w:rPr>
          <w:instrText xml:space="preserve"> PAGEREF _Toc143943611 \h </w:instrText>
        </w:r>
        <w:r w:rsidR="0020246E">
          <w:rPr>
            <w:noProof/>
            <w:webHidden/>
          </w:rPr>
        </w:r>
        <w:r w:rsidR="0020246E">
          <w:rPr>
            <w:noProof/>
            <w:webHidden/>
          </w:rPr>
          <w:fldChar w:fldCharType="separate"/>
        </w:r>
        <w:r w:rsidR="00233AD4">
          <w:rPr>
            <w:noProof/>
            <w:webHidden/>
          </w:rPr>
          <w:t>21</w:t>
        </w:r>
        <w:r w:rsidR="0020246E">
          <w:rPr>
            <w:noProof/>
            <w:webHidden/>
          </w:rPr>
          <w:fldChar w:fldCharType="end"/>
        </w:r>
      </w:hyperlink>
    </w:p>
    <w:p w14:paraId="72E15E81" w14:textId="3437DA80"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12" w:history="1">
        <w:r w:rsidR="0020246E" w:rsidRPr="003F23B5">
          <w:rPr>
            <w:rStyle w:val="Hyperlink"/>
            <w:noProof/>
          </w:rPr>
          <w:t>Table 7. Cost estimates for NSN model simulations.</w:t>
        </w:r>
        <w:r w:rsidR="0020246E">
          <w:rPr>
            <w:noProof/>
            <w:webHidden/>
          </w:rPr>
          <w:tab/>
        </w:r>
        <w:r w:rsidR="0020246E">
          <w:rPr>
            <w:noProof/>
            <w:webHidden/>
          </w:rPr>
          <w:fldChar w:fldCharType="begin"/>
        </w:r>
        <w:r w:rsidR="0020246E">
          <w:rPr>
            <w:noProof/>
            <w:webHidden/>
          </w:rPr>
          <w:instrText xml:space="preserve"> PAGEREF _Toc143943612 \h </w:instrText>
        </w:r>
        <w:r w:rsidR="0020246E">
          <w:rPr>
            <w:noProof/>
            <w:webHidden/>
          </w:rPr>
        </w:r>
        <w:r w:rsidR="0020246E">
          <w:rPr>
            <w:noProof/>
            <w:webHidden/>
          </w:rPr>
          <w:fldChar w:fldCharType="separate"/>
        </w:r>
        <w:r w:rsidR="00233AD4">
          <w:rPr>
            <w:noProof/>
            <w:webHidden/>
          </w:rPr>
          <w:t>37</w:t>
        </w:r>
        <w:r w:rsidR="0020246E">
          <w:rPr>
            <w:noProof/>
            <w:webHidden/>
          </w:rPr>
          <w:fldChar w:fldCharType="end"/>
        </w:r>
      </w:hyperlink>
    </w:p>
    <w:p w14:paraId="366A8859" w14:textId="329F2085" w:rsidR="00A658A3" w:rsidRPr="00A658A3" w:rsidRDefault="00F53596" w:rsidP="00A658A3">
      <w:pPr>
        <w:spacing w:after="240"/>
        <w:jc w:val="both"/>
        <w:rPr>
          <w:b/>
          <w:sz w:val="28"/>
          <w:szCs w:val="28"/>
        </w:rPr>
      </w:pPr>
      <w:r>
        <w:rPr>
          <w:b/>
          <w:sz w:val="28"/>
          <w:szCs w:val="28"/>
        </w:rPr>
        <w:fldChar w:fldCharType="end"/>
      </w:r>
    </w:p>
    <w:p w14:paraId="77D990BC" w14:textId="7E1C5053" w:rsidR="003D6A2E" w:rsidRPr="00345338" w:rsidRDefault="003D6A2E" w:rsidP="00345338">
      <w:pPr>
        <w:rPr>
          <w:b/>
          <w:sz w:val="28"/>
          <w:szCs w:val="28"/>
        </w:rPr>
      </w:pPr>
      <w:r w:rsidRPr="00345338">
        <w:rPr>
          <w:b/>
          <w:sz w:val="28"/>
          <w:szCs w:val="28"/>
        </w:rPr>
        <w:t>LIST OF FIGURES</w:t>
      </w:r>
    </w:p>
    <w:p w14:paraId="1F428A19" w14:textId="56B8A3FE" w:rsidR="00A658A3" w:rsidRDefault="00A658A3" w:rsidP="00A658A3"/>
    <w:p w14:paraId="1B81AB0E" w14:textId="18D88BDC" w:rsidR="0020246E" w:rsidRDefault="00F53596" w:rsidP="0020246E">
      <w:pPr>
        <w:pStyle w:val="TableofFigures"/>
        <w:tabs>
          <w:tab w:val="right" w:leader="dot" w:pos="9350"/>
        </w:tabs>
        <w:spacing w:before="120" w:after="120"/>
        <w:rPr>
          <w:rFonts w:asciiTheme="minorHAnsi" w:eastAsiaTheme="minorEastAsia" w:hAnsiTheme="minorHAnsi" w:cstheme="minorBidi"/>
          <w:noProof/>
          <w:sz w:val="22"/>
          <w:szCs w:val="22"/>
        </w:rPr>
      </w:pPr>
      <w:r>
        <w:fldChar w:fldCharType="begin"/>
      </w:r>
      <w:r>
        <w:instrText xml:space="preserve"> TOC \h \z \t "Figures" \c </w:instrText>
      </w:r>
      <w:r>
        <w:fldChar w:fldCharType="separate"/>
      </w:r>
      <w:hyperlink w:anchor="_Toc143943613" w:history="1">
        <w:r w:rsidR="0020246E" w:rsidRPr="007F2690">
          <w:rPr>
            <w:rStyle w:val="Hyperlink"/>
            <w:noProof/>
          </w:rPr>
          <w:t>Figure 1. Schematic showing description of the different components of total water level.</w:t>
        </w:r>
        <w:r w:rsidR="0020246E">
          <w:rPr>
            <w:noProof/>
            <w:webHidden/>
          </w:rPr>
          <w:tab/>
        </w:r>
        <w:r w:rsidR="0020246E">
          <w:rPr>
            <w:noProof/>
            <w:webHidden/>
          </w:rPr>
          <w:fldChar w:fldCharType="begin"/>
        </w:r>
        <w:r w:rsidR="0020246E">
          <w:rPr>
            <w:noProof/>
            <w:webHidden/>
          </w:rPr>
          <w:instrText xml:space="preserve"> PAGEREF _Toc143943613 \h </w:instrText>
        </w:r>
        <w:r w:rsidR="0020246E">
          <w:rPr>
            <w:noProof/>
            <w:webHidden/>
          </w:rPr>
        </w:r>
        <w:r w:rsidR="0020246E">
          <w:rPr>
            <w:noProof/>
            <w:webHidden/>
          </w:rPr>
          <w:fldChar w:fldCharType="separate"/>
        </w:r>
        <w:r w:rsidR="00233AD4">
          <w:rPr>
            <w:noProof/>
            <w:webHidden/>
          </w:rPr>
          <w:t>1</w:t>
        </w:r>
        <w:r w:rsidR="0020246E">
          <w:rPr>
            <w:noProof/>
            <w:webHidden/>
          </w:rPr>
          <w:fldChar w:fldCharType="end"/>
        </w:r>
      </w:hyperlink>
    </w:p>
    <w:p w14:paraId="588BEA96" w14:textId="569CC987"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14" w:history="1">
        <w:r w:rsidR="0020246E" w:rsidRPr="007F2690">
          <w:rPr>
            <w:rStyle w:val="Hyperlink"/>
            <w:noProof/>
          </w:rPr>
          <w:t>Figure 2. Schematic showing added value and model confidence as a function of time and cost</w:t>
        </w:r>
        <w:r w:rsidR="0020246E">
          <w:rPr>
            <w:noProof/>
            <w:webHidden/>
          </w:rPr>
          <w:tab/>
        </w:r>
        <w:r w:rsidR="0020246E">
          <w:rPr>
            <w:noProof/>
            <w:webHidden/>
          </w:rPr>
          <w:fldChar w:fldCharType="begin"/>
        </w:r>
        <w:r w:rsidR="0020246E">
          <w:rPr>
            <w:noProof/>
            <w:webHidden/>
          </w:rPr>
          <w:instrText xml:space="preserve"> PAGEREF _Toc143943614 \h </w:instrText>
        </w:r>
        <w:r w:rsidR="0020246E">
          <w:rPr>
            <w:noProof/>
            <w:webHidden/>
          </w:rPr>
        </w:r>
        <w:r w:rsidR="0020246E">
          <w:rPr>
            <w:noProof/>
            <w:webHidden/>
          </w:rPr>
          <w:fldChar w:fldCharType="separate"/>
        </w:r>
        <w:r w:rsidR="00233AD4">
          <w:rPr>
            <w:noProof/>
            <w:webHidden/>
          </w:rPr>
          <w:t>3</w:t>
        </w:r>
        <w:r w:rsidR="0020246E">
          <w:rPr>
            <w:noProof/>
            <w:webHidden/>
          </w:rPr>
          <w:fldChar w:fldCharType="end"/>
        </w:r>
      </w:hyperlink>
    </w:p>
    <w:p w14:paraId="0AB366AB" w14:textId="1B3EBB85"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15" w:history="1">
        <w:r w:rsidR="0020246E" w:rsidRPr="007F2690">
          <w:rPr>
            <w:rStyle w:val="Hyperlink"/>
            <w:noProof/>
          </w:rPr>
          <w:t>Figure 3. Example Delft3D FM output showing surge and tide at Norfolk (star marker) under hurricane forcing.</w:t>
        </w:r>
        <w:r w:rsidR="0020246E">
          <w:rPr>
            <w:noProof/>
            <w:webHidden/>
          </w:rPr>
          <w:tab/>
        </w:r>
        <w:r w:rsidR="0020246E">
          <w:rPr>
            <w:noProof/>
            <w:webHidden/>
          </w:rPr>
          <w:fldChar w:fldCharType="begin"/>
        </w:r>
        <w:r w:rsidR="0020246E">
          <w:rPr>
            <w:noProof/>
            <w:webHidden/>
          </w:rPr>
          <w:instrText xml:space="preserve"> PAGEREF _Toc143943615 \h </w:instrText>
        </w:r>
        <w:r w:rsidR="0020246E">
          <w:rPr>
            <w:noProof/>
            <w:webHidden/>
          </w:rPr>
        </w:r>
        <w:r w:rsidR="0020246E">
          <w:rPr>
            <w:noProof/>
            <w:webHidden/>
          </w:rPr>
          <w:fldChar w:fldCharType="separate"/>
        </w:r>
        <w:r w:rsidR="00233AD4">
          <w:rPr>
            <w:noProof/>
            <w:webHidden/>
          </w:rPr>
          <w:t>6</w:t>
        </w:r>
        <w:r w:rsidR="0020246E">
          <w:rPr>
            <w:noProof/>
            <w:webHidden/>
          </w:rPr>
          <w:fldChar w:fldCharType="end"/>
        </w:r>
      </w:hyperlink>
    </w:p>
    <w:p w14:paraId="1F76705C" w14:textId="0B603DB3"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16" w:history="1">
        <w:r w:rsidR="0020246E" w:rsidRPr="007F2690">
          <w:rPr>
            <w:rStyle w:val="Hyperlink"/>
            <w:noProof/>
          </w:rPr>
          <w:t>Figure 4. Schematic showing modeling process of Delft3D FM.</w:t>
        </w:r>
        <w:r w:rsidR="0020246E">
          <w:rPr>
            <w:noProof/>
            <w:webHidden/>
          </w:rPr>
          <w:tab/>
        </w:r>
        <w:r w:rsidR="0020246E">
          <w:rPr>
            <w:noProof/>
            <w:webHidden/>
          </w:rPr>
          <w:fldChar w:fldCharType="begin"/>
        </w:r>
        <w:r w:rsidR="0020246E">
          <w:rPr>
            <w:noProof/>
            <w:webHidden/>
          </w:rPr>
          <w:instrText xml:space="preserve"> PAGEREF _Toc143943616 \h </w:instrText>
        </w:r>
        <w:r w:rsidR="0020246E">
          <w:rPr>
            <w:noProof/>
            <w:webHidden/>
          </w:rPr>
        </w:r>
        <w:r w:rsidR="0020246E">
          <w:rPr>
            <w:noProof/>
            <w:webHidden/>
          </w:rPr>
          <w:fldChar w:fldCharType="separate"/>
        </w:r>
        <w:r w:rsidR="00233AD4">
          <w:rPr>
            <w:noProof/>
            <w:webHidden/>
          </w:rPr>
          <w:t>7</w:t>
        </w:r>
        <w:r w:rsidR="0020246E">
          <w:rPr>
            <w:noProof/>
            <w:webHidden/>
          </w:rPr>
          <w:fldChar w:fldCharType="end"/>
        </w:r>
      </w:hyperlink>
    </w:p>
    <w:p w14:paraId="1DC142C7" w14:textId="56FB4262"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17" w:history="1">
        <w:r w:rsidR="0020246E" w:rsidRPr="007F2690">
          <w:rPr>
            <w:rStyle w:val="Hyperlink"/>
            <w:noProof/>
          </w:rPr>
          <w:t>Figure 5. Schematic showing the preliminary mesh (left) and model results of flooding (right) near NSN in southwest Virginia from ADCIRC.</w:t>
        </w:r>
        <w:r w:rsidR="0020246E">
          <w:rPr>
            <w:noProof/>
            <w:webHidden/>
          </w:rPr>
          <w:tab/>
        </w:r>
        <w:r w:rsidR="0020246E">
          <w:rPr>
            <w:noProof/>
            <w:webHidden/>
          </w:rPr>
          <w:fldChar w:fldCharType="begin"/>
        </w:r>
        <w:r w:rsidR="0020246E">
          <w:rPr>
            <w:noProof/>
            <w:webHidden/>
          </w:rPr>
          <w:instrText xml:space="preserve"> PAGEREF _Toc143943617 \h </w:instrText>
        </w:r>
        <w:r w:rsidR="0020246E">
          <w:rPr>
            <w:noProof/>
            <w:webHidden/>
          </w:rPr>
        </w:r>
        <w:r w:rsidR="0020246E">
          <w:rPr>
            <w:noProof/>
            <w:webHidden/>
          </w:rPr>
          <w:fldChar w:fldCharType="separate"/>
        </w:r>
        <w:r w:rsidR="00233AD4">
          <w:rPr>
            <w:noProof/>
            <w:webHidden/>
          </w:rPr>
          <w:t>8</w:t>
        </w:r>
        <w:r w:rsidR="0020246E">
          <w:rPr>
            <w:noProof/>
            <w:webHidden/>
          </w:rPr>
          <w:fldChar w:fldCharType="end"/>
        </w:r>
      </w:hyperlink>
    </w:p>
    <w:p w14:paraId="1A2B9F77" w14:textId="17D3856B"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18" w:history="1">
        <w:r w:rsidR="0020246E" w:rsidRPr="007F2690">
          <w:rPr>
            <w:rStyle w:val="Hyperlink"/>
            <w:noProof/>
          </w:rPr>
          <w:t>Figure 6. Schematic showing modeling process of ADCIRC</w:t>
        </w:r>
        <w:r w:rsidR="0020246E">
          <w:rPr>
            <w:noProof/>
            <w:webHidden/>
          </w:rPr>
          <w:tab/>
        </w:r>
        <w:r w:rsidR="0020246E">
          <w:rPr>
            <w:noProof/>
            <w:webHidden/>
          </w:rPr>
          <w:fldChar w:fldCharType="begin"/>
        </w:r>
        <w:r w:rsidR="0020246E">
          <w:rPr>
            <w:noProof/>
            <w:webHidden/>
          </w:rPr>
          <w:instrText xml:space="preserve"> PAGEREF _Toc143943618 \h </w:instrText>
        </w:r>
        <w:r w:rsidR="0020246E">
          <w:rPr>
            <w:noProof/>
            <w:webHidden/>
          </w:rPr>
        </w:r>
        <w:r w:rsidR="0020246E">
          <w:rPr>
            <w:noProof/>
            <w:webHidden/>
          </w:rPr>
          <w:fldChar w:fldCharType="separate"/>
        </w:r>
        <w:r w:rsidR="00233AD4">
          <w:rPr>
            <w:noProof/>
            <w:webHidden/>
          </w:rPr>
          <w:t>8</w:t>
        </w:r>
        <w:r w:rsidR="0020246E">
          <w:rPr>
            <w:noProof/>
            <w:webHidden/>
          </w:rPr>
          <w:fldChar w:fldCharType="end"/>
        </w:r>
      </w:hyperlink>
    </w:p>
    <w:p w14:paraId="16916389" w14:textId="52DF020D"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19" w:history="1">
        <w:r w:rsidR="0020246E" w:rsidRPr="007F2690">
          <w:rPr>
            <w:rStyle w:val="Hyperlink"/>
            <w:noProof/>
          </w:rPr>
          <w:t>Figure 7.  The computational grid (left) and an example of modeled surface elevation induced by an extreme storm event at Norfolk (right).</w:t>
        </w:r>
        <w:r w:rsidR="0020246E">
          <w:rPr>
            <w:noProof/>
            <w:webHidden/>
          </w:rPr>
          <w:tab/>
        </w:r>
        <w:r w:rsidR="0020246E">
          <w:rPr>
            <w:noProof/>
            <w:webHidden/>
          </w:rPr>
          <w:fldChar w:fldCharType="begin"/>
        </w:r>
        <w:r w:rsidR="0020246E">
          <w:rPr>
            <w:noProof/>
            <w:webHidden/>
          </w:rPr>
          <w:instrText xml:space="preserve"> PAGEREF _Toc143943619 \h </w:instrText>
        </w:r>
        <w:r w:rsidR="0020246E">
          <w:rPr>
            <w:noProof/>
            <w:webHidden/>
          </w:rPr>
        </w:r>
        <w:r w:rsidR="0020246E">
          <w:rPr>
            <w:noProof/>
            <w:webHidden/>
          </w:rPr>
          <w:fldChar w:fldCharType="separate"/>
        </w:r>
        <w:r w:rsidR="00233AD4">
          <w:rPr>
            <w:noProof/>
            <w:webHidden/>
          </w:rPr>
          <w:t>9</w:t>
        </w:r>
        <w:r w:rsidR="0020246E">
          <w:rPr>
            <w:noProof/>
            <w:webHidden/>
          </w:rPr>
          <w:fldChar w:fldCharType="end"/>
        </w:r>
      </w:hyperlink>
    </w:p>
    <w:p w14:paraId="62A4474C" w14:textId="5562D3BA"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20" w:history="1">
        <w:r w:rsidR="0020246E" w:rsidRPr="007F2690">
          <w:rPr>
            <w:rStyle w:val="Hyperlink"/>
            <w:noProof/>
          </w:rPr>
          <w:t>Figure 8. Schematic showing modeling process of NearCoM-TVD.</w:t>
        </w:r>
        <w:r w:rsidR="0020246E">
          <w:rPr>
            <w:noProof/>
            <w:webHidden/>
          </w:rPr>
          <w:tab/>
        </w:r>
        <w:r w:rsidR="0020246E">
          <w:rPr>
            <w:noProof/>
            <w:webHidden/>
          </w:rPr>
          <w:fldChar w:fldCharType="begin"/>
        </w:r>
        <w:r w:rsidR="0020246E">
          <w:rPr>
            <w:noProof/>
            <w:webHidden/>
          </w:rPr>
          <w:instrText xml:space="preserve"> PAGEREF _Toc143943620 \h </w:instrText>
        </w:r>
        <w:r w:rsidR="0020246E">
          <w:rPr>
            <w:noProof/>
            <w:webHidden/>
          </w:rPr>
        </w:r>
        <w:r w:rsidR="0020246E">
          <w:rPr>
            <w:noProof/>
            <w:webHidden/>
          </w:rPr>
          <w:fldChar w:fldCharType="separate"/>
        </w:r>
        <w:r w:rsidR="00233AD4">
          <w:rPr>
            <w:noProof/>
            <w:webHidden/>
          </w:rPr>
          <w:t>10</w:t>
        </w:r>
        <w:r w:rsidR="0020246E">
          <w:rPr>
            <w:noProof/>
            <w:webHidden/>
          </w:rPr>
          <w:fldChar w:fldCharType="end"/>
        </w:r>
      </w:hyperlink>
    </w:p>
    <w:p w14:paraId="53502838" w14:textId="706EFCD1"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21" w:history="1">
        <w:r w:rsidR="0020246E" w:rsidRPr="007F2690">
          <w:rPr>
            <w:rStyle w:val="Hyperlink"/>
            <w:noProof/>
            <w:highlight w:val="white"/>
          </w:rPr>
          <w:t>Figure 9. Example FUNWAVE output showing nearshore significant wave heights at Norfolk, VA under hurricane forcing.</w:t>
        </w:r>
        <w:r w:rsidR="0020246E">
          <w:rPr>
            <w:noProof/>
            <w:webHidden/>
          </w:rPr>
          <w:tab/>
        </w:r>
        <w:r w:rsidR="0020246E">
          <w:rPr>
            <w:noProof/>
            <w:webHidden/>
          </w:rPr>
          <w:fldChar w:fldCharType="begin"/>
        </w:r>
        <w:r w:rsidR="0020246E">
          <w:rPr>
            <w:noProof/>
            <w:webHidden/>
          </w:rPr>
          <w:instrText xml:space="preserve"> PAGEREF _Toc143943621 \h </w:instrText>
        </w:r>
        <w:r w:rsidR="0020246E">
          <w:rPr>
            <w:noProof/>
            <w:webHidden/>
          </w:rPr>
        </w:r>
        <w:r w:rsidR="0020246E">
          <w:rPr>
            <w:noProof/>
            <w:webHidden/>
          </w:rPr>
          <w:fldChar w:fldCharType="separate"/>
        </w:r>
        <w:r w:rsidR="00233AD4">
          <w:rPr>
            <w:noProof/>
            <w:webHidden/>
          </w:rPr>
          <w:t>11</w:t>
        </w:r>
        <w:r w:rsidR="0020246E">
          <w:rPr>
            <w:noProof/>
            <w:webHidden/>
          </w:rPr>
          <w:fldChar w:fldCharType="end"/>
        </w:r>
      </w:hyperlink>
    </w:p>
    <w:p w14:paraId="4523BE9D" w14:textId="465CCE34"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22" w:history="1">
        <w:r w:rsidR="0020246E" w:rsidRPr="007F2690">
          <w:rPr>
            <w:rStyle w:val="Hyperlink"/>
            <w:noProof/>
          </w:rPr>
          <w:t>Figure 10. Schematic showing modeling process of FUNWAVE.</w:t>
        </w:r>
        <w:r w:rsidR="0020246E">
          <w:rPr>
            <w:noProof/>
            <w:webHidden/>
          </w:rPr>
          <w:tab/>
        </w:r>
        <w:r w:rsidR="0020246E">
          <w:rPr>
            <w:noProof/>
            <w:webHidden/>
          </w:rPr>
          <w:fldChar w:fldCharType="begin"/>
        </w:r>
        <w:r w:rsidR="0020246E">
          <w:rPr>
            <w:noProof/>
            <w:webHidden/>
          </w:rPr>
          <w:instrText xml:space="preserve"> PAGEREF _Toc143943622 \h </w:instrText>
        </w:r>
        <w:r w:rsidR="0020246E">
          <w:rPr>
            <w:noProof/>
            <w:webHidden/>
          </w:rPr>
        </w:r>
        <w:r w:rsidR="0020246E">
          <w:rPr>
            <w:noProof/>
            <w:webHidden/>
          </w:rPr>
          <w:fldChar w:fldCharType="separate"/>
        </w:r>
        <w:r w:rsidR="00233AD4">
          <w:rPr>
            <w:noProof/>
            <w:webHidden/>
          </w:rPr>
          <w:t>12</w:t>
        </w:r>
        <w:r w:rsidR="0020246E">
          <w:rPr>
            <w:noProof/>
            <w:webHidden/>
          </w:rPr>
          <w:fldChar w:fldCharType="end"/>
        </w:r>
      </w:hyperlink>
    </w:p>
    <w:p w14:paraId="075477D0" w14:textId="79A04AD3"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23" w:history="1">
        <w:r w:rsidR="0020246E" w:rsidRPr="007F2690">
          <w:rPr>
            <w:rStyle w:val="Hyperlink"/>
            <w:noProof/>
          </w:rPr>
          <w:t>Figure 11. Satellite imagery of Norfolk (VA, USA) overlayed by color-coded bathymetry showing the shallow water conditions just offshore with water depths &lt; 10 m. Inset shows the study site location (star marker, for reference between the main figure and inset) relative to the wider USA. The track of Hurricane Irene (2011) is shown as the dash-dot curve in the inset</w:t>
        </w:r>
        <w:r w:rsidR="0020246E">
          <w:rPr>
            <w:noProof/>
            <w:webHidden/>
          </w:rPr>
          <w:tab/>
        </w:r>
        <w:r w:rsidR="0020246E">
          <w:rPr>
            <w:noProof/>
            <w:webHidden/>
          </w:rPr>
          <w:fldChar w:fldCharType="begin"/>
        </w:r>
        <w:r w:rsidR="0020246E">
          <w:rPr>
            <w:noProof/>
            <w:webHidden/>
          </w:rPr>
          <w:instrText xml:space="preserve"> PAGEREF _Toc143943623 \h </w:instrText>
        </w:r>
        <w:r w:rsidR="0020246E">
          <w:rPr>
            <w:noProof/>
            <w:webHidden/>
          </w:rPr>
        </w:r>
        <w:r w:rsidR="0020246E">
          <w:rPr>
            <w:noProof/>
            <w:webHidden/>
          </w:rPr>
          <w:fldChar w:fldCharType="separate"/>
        </w:r>
        <w:r w:rsidR="00233AD4">
          <w:rPr>
            <w:noProof/>
            <w:webHidden/>
          </w:rPr>
          <w:t>17</w:t>
        </w:r>
        <w:r w:rsidR="0020246E">
          <w:rPr>
            <w:noProof/>
            <w:webHidden/>
          </w:rPr>
          <w:fldChar w:fldCharType="end"/>
        </w:r>
      </w:hyperlink>
    </w:p>
    <w:p w14:paraId="4E8513D2" w14:textId="22004997"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24" w:history="1">
        <w:r w:rsidR="0020246E" w:rsidRPr="007F2690">
          <w:rPr>
            <w:rStyle w:val="Hyperlink"/>
            <w:noProof/>
            <w:highlight w:val="white"/>
          </w:rPr>
          <w:t>Figure 12. Hurricanes and tracks used for the demonstration.</w:t>
        </w:r>
        <w:r w:rsidR="0020246E">
          <w:rPr>
            <w:noProof/>
            <w:webHidden/>
          </w:rPr>
          <w:tab/>
        </w:r>
        <w:r w:rsidR="0020246E">
          <w:rPr>
            <w:noProof/>
            <w:webHidden/>
          </w:rPr>
          <w:fldChar w:fldCharType="begin"/>
        </w:r>
        <w:r w:rsidR="0020246E">
          <w:rPr>
            <w:noProof/>
            <w:webHidden/>
          </w:rPr>
          <w:instrText xml:space="preserve"> PAGEREF _Toc143943624 \h </w:instrText>
        </w:r>
        <w:r w:rsidR="0020246E">
          <w:rPr>
            <w:noProof/>
            <w:webHidden/>
          </w:rPr>
        </w:r>
        <w:r w:rsidR="0020246E">
          <w:rPr>
            <w:noProof/>
            <w:webHidden/>
          </w:rPr>
          <w:fldChar w:fldCharType="separate"/>
        </w:r>
        <w:r w:rsidR="00233AD4">
          <w:rPr>
            <w:noProof/>
            <w:webHidden/>
          </w:rPr>
          <w:t>19</w:t>
        </w:r>
        <w:r w:rsidR="0020246E">
          <w:rPr>
            <w:noProof/>
            <w:webHidden/>
          </w:rPr>
          <w:fldChar w:fldCharType="end"/>
        </w:r>
      </w:hyperlink>
    </w:p>
    <w:p w14:paraId="62562E09" w14:textId="145485C1"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25" w:history="1">
        <w:r w:rsidR="0020246E" w:rsidRPr="007F2690">
          <w:rPr>
            <w:rStyle w:val="Hyperlink"/>
            <w:noProof/>
          </w:rPr>
          <w:t>Figure 13. Hurricane Irene (2011) shown by the wind fields of the Holland model. Vectors are wind velocities and contours are water levels (m) as computed by ADCIRC.</w:t>
        </w:r>
        <w:r w:rsidR="0020246E">
          <w:rPr>
            <w:noProof/>
            <w:webHidden/>
          </w:rPr>
          <w:tab/>
        </w:r>
        <w:r w:rsidR="0020246E">
          <w:rPr>
            <w:noProof/>
            <w:webHidden/>
          </w:rPr>
          <w:fldChar w:fldCharType="begin"/>
        </w:r>
        <w:r w:rsidR="0020246E">
          <w:rPr>
            <w:noProof/>
            <w:webHidden/>
          </w:rPr>
          <w:instrText xml:space="preserve"> PAGEREF _Toc143943625 \h </w:instrText>
        </w:r>
        <w:r w:rsidR="0020246E">
          <w:rPr>
            <w:noProof/>
            <w:webHidden/>
          </w:rPr>
        </w:r>
        <w:r w:rsidR="0020246E">
          <w:rPr>
            <w:noProof/>
            <w:webHidden/>
          </w:rPr>
          <w:fldChar w:fldCharType="separate"/>
        </w:r>
        <w:r w:rsidR="00233AD4">
          <w:rPr>
            <w:noProof/>
            <w:webHidden/>
          </w:rPr>
          <w:t>24</w:t>
        </w:r>
        <w:r w:rsidR="0020246E">
          <w:rPr>
            <w:noProof/>
            <w:webHidden/>
          </w:rPr>
          <w:fldChar w:fldCharType="end"/>
        </w:r>
      </w:hyperlink>
    </w:p>
    <w:p w14:paraId="1F310BCD" w14:textId="3D589C78"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26" w:history="1">
        <w:r w:rsidR="0020246E" w:rsidRPr="007F2690">
          <w:rPr>
            <w:rStyle w:val="Hyperlink"/>
            <w:noProof/>
          </w:rPr>
          <w:t>Figure 14. Schematic showing estimate of the timing of model predicted and actual peak surge (Total Water Level Elevation).</w:t>
        </w:r>
        <w:r w:rsidR="0020246E">
          <w:rPr>
            <w:noProof/>
            <w:webHidden/>
          </w:rPr>
          <w:tab/>
        </w:r>
        <w:r w:rsidR="0020246E">
          <w:rPr>
            <w:noProof/>
            <w:webHidden/>
          </w:rPr>
          <w:fldChar w:fldCharType="begin"/>
        </w:r>
        <w:r w:rsidR="0020246E">
          <w:rPr>
            <w:noProof/>
            <w:webHidden/>
          </w:rPr>
          <w:instrText xml:space="preserve"> PAGEREF _Toc143943626 \h </w:instrText>
        </w:r>
        <w:r w:rsidR="0020246E">
          <w:rPr>
            <w:noProof/>
            <w:webHidden/>
          </w:rPr>
        </w:r>
        <w:r w:rsidR="0020246E">
          <w:rPr>
            <w:noProof/>
            <w:webHidden/>
          </w:rPr>
          <w:fldChar w:fldCharType="separate"/>
        </w:r>
        <w:r w:rsidR="00233AD4">
          <w:rPr>
            <w:noProof/>
            <w:webHidden/>
          </w:rPr>
          <w:t>30</w:t>
        </w:r>
        <w:r w:rsidR="0020246E">
          <w:rPr>
            <w:noProof/>
            <w:webHidden/>
          </w:rPr>
          <w:fldChar w:fldCharType="end"/>
        </w:r>
      </w:hyperlink>
    </w:p>
    <w:p w14:paraId="379E8CF7" w14:textId="02F305D8"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27" w:history="1">
        <w:r w:rsidR="0020246E" w:rsidRPr="007F2690">
          <w:rPr>
            <w:rStyle w:val="Hyperlink"/>
            <w:noProof/>
          </w:rPr>
          <w:t>Figure 15. Schematic showing estimate of the maximum amplitude of model predicted and actual peak surge (Total Water Level Elevation).</w:t>
        </w:r>
        <w:r w:rsidR="0020246E">
          <w:rPr>
            <w:noProof/>
            <w:webHidden/>
          </w:rPr>
          <w:tab/>
        </w:r>
        <w:r w:rsidR="0020246E">
          <w:rPr>
            <w:noProof/>
            <w:webHidden/>
          </w:rPr>
          <w:fldChar w:fldCharType="begin"/>
        </w:r>
        <w:r w:rsidR="0020246E">
          <w:rPr>
            <w:noProof/>
            <w:webHidden/>
          </w:rPr>
          <w:instrText xml:space="preserve"> PAGEREF _Toc143943627 \h </w:instrText>
        </w:r>
        <w:r w:rsidR="0020246E">
          <w:rPr>
            <w:noProof/>
            <w:webHidden/>
          </w:rPr>
        </w:r>
        <w:r w:rsidR="0020246E">
          <w:rPr>
            <w:noProof/>
            <w:webHidden/>
          </w:rPr>
          <w:fldChar w:fldCharType="separate"/>
        </w:r>
        <w:r w:rsidR="00233AD4">
          <w:rPr>
            <w:noProof/>
            <w:webHidden/>
          </w:rPr>
          <w:t>31</w:t>
        </w:r>
        <w:r w:rsidR="0020246E">
          <w:rPr>
            <w:noProof/>
            <w:webHidden/>
          </w:rPr>
          <w:fldChar w:fldCharType="end"/>
        </w:r>
      </w:hyperlink>
    </w:p>
    <w:p w14:paraId="5892C33C" w14:textId="23877938"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28" w:history="1">
        <w:r w:rsidR="0020246E" w:rsidRPr="007F2690">
          <w:rPr>
            <w:rStyle w:val="Hyperlink"/>
            <w:noProof/>
          </w:rPr>
          <w:t>Figure 16. Schematic showing estimate of the duration of model predicted and actual flooding as a function of Total Water Level Elevation cutoff.</w:t>
        </w:r>
        <w:r w:rsidR="0020246E">
          <w:rPr>
            <w:noProof/>
            <w:webHidden/>
          </w:rPr>
          <w:tab/>
        </w:r>
        <w:r w:rsidR="0020246E">
          <w:rPr>
            <w:noProof/>
            <w:webHidden/>
          </w:rPr>
          <w:fldChar w:fldCharType="begin"/>
        </w:r>
        <w:r w:rsidR="0020246E">
          <w:rPr>
            <w:noProof/>
            <w:webHidden/>
          </w:rPr>
          <w:instrText xml:space="preserve"> PAGEREF _Toc143943628 \h </w:instrText>
        </w:r>
        <w:r w:rsidR="0020246E">
          <w:rPr>
            <w:noProof/>
            <w:webHidden/>
          </w:rPr>
        </w:r>
        <w:r w:rsidR="0020246E">
          <w:rPr>
            <w:noProof/>
            <w:webHidden/>
          </w:rPr>
          <w:fldChar w:fldCharType="separate"/>
        </w:r>
        <w:r w:rsidR="00233AD4">
          <w:rPr>
            <w:noProof/>
            <w:webHidden/>
          </w:rPr>
          <w:t>32</w:t>
        </w:r>
        <w:r w:rsidR="0020246E">
          <w:rPr>
            <w:noProof/>
            <w:webHidden/>
          </w:rPr>
          <w:fldChar w:fldCharType="end"/>
        </w:r>
      </w:hyperlink>
    </w:p>
    <w:p w14:paraId="1158B708" w14:textId="43F865B4"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29" w:history="1">
        <w:r w:rsidR="0020246E" w:rsidRPr="007F2690">
          <w:rPr>
            <w:rStyle w:val="Hyperlink"/>
            <w:noProof/>
          </w:rPr>
          <w:t>Figure 18. Example snip from the preliminary webpage showing flooded area for a storm event.</w:t>
        </w:r>
        <w:r w:rsidR="0020246E">
          <w:rPr>
            <w:noProof/>
            <w:webHidden/>
          </w:rPr>
          <w:tab/>
        </w:r>
        <w:r w:rsidR="0020246E">
          <w:rPr>
            <w:noProof/>
            <w:webHidden/>
          </w:rPr>
          <w:fldChar w:fldCharType="begin"/>
        </w:r>
        <w:r w:rsidR="0020246E">
          <w:rPr>
            <w:noProof/>
            <w:webHidden/>
          </w:rPr>
          <w:instrText xml:space="preserve"> PAGEREF _Toc143943629 \h </w:instrText>
        </w:r>
        <w:r w:rsidR="0020246E">
          <w:rPr>
            <w:noProof/>
            <w:webHidden/>
          </w:rPr>
        </w:r>
        <w:r w:rsidR="0020246E">
          <w:rPr>
            <w:noProof/>
            <w:webHidden/>
          </w:rPr>
          <w:fldChar w:fldCharType="separate"/>
        </w:r>
        <w:r w:rsidR="00233AD4">
          <w:rPr>
            <w:noProof/>
            <w:webHidden/>
          </w:rPr>
          <w:t>34</w:t>
        </w:r>
        <w:r w:rsidR="0020246E">
          <w:rPr>
            <w:noProof/>
            <w:webHidden/>
          </w:rPr>
          <w:fldChar w:fldCharType="end"/>
        </w:r>
      </w:hyperlink>
    </w:p>
    <w:p w14:paraId="13726668" w14:textId="7C2A2C1B"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30" w:history="1">
        <w:r w:rsidR="0020246E" w:rsidRPr="007F2690">
          <w:rPr>
            <w:rStyle w:val="Hyperlink"/>
            <w:noProof/>
          </w:rPr>
          <w:t>Figure 19. Gantt chart of demonstration activities.</w:t>
        </w:r>
        <w:r w:rsidR="0020246E">
          <w:rPr>
            <w:noProof/>
            <w:webHidden/>
          </w:rPr>
          <w:tab/>
        </w:r>
        <w:r w:rsidR="0020246E">
          <w:rPr>
            <w:noProof/>
            <w:webHidden/>
          </w:rPr>
          <w:fldChar w:fldCharType="begin"/>
        </w:r>
        <w:r w:rsidR="0020246E">
          <w:rPr>
            <w:noProof/>
            <w:webHidden/>
          </w:rPr>
          <w:instrText xml:space="preserve"> PAGEREF _Toc143943630 \h </w:instrText>
        </w:r>
        <w:r w:rsidR="0020246E">
          <w:rPr>
            <w:noProof/>
            <w:webHidden/>
          </w:rPr>
        </w:r>
        <w:r w:rsidR="0020246E">
          <w:rPr>
            <w:noProof/>
            <w:webHidden/>
          </w:rPr>
          <w:fldChar w:fldCharType="separate"/>
        </w:r>
        <w:r w:rsidR="00233AD4">
          <w:rPr>
            <w:noProof/>
            <w:webHidden/>
          </w:rPr>
          <w:t>38</w:t>
        </w:r>
        <w:r w:rsidR="0020246E">
          <w:rPr>
            <w:noProof/>
            <w:webHidden/>
          </w:rPr>
          <w:fldChar w:fldCharType="end"/>
        </w:r>
      </w:hyperlink>
    </w:p>
    <w:p w14:paraId="26CF559C" w14:textId="6874914E" w:rsidR="0020246E" w:rsidRDefault="00245350" w:rsidP="0020246E">
      <w:pPr>
        <w:pStyle w:val="TableofFigures"/>
        <w:tabs>
          <w:tab w:val="right" w:leader="dot" w:pos="9350"/>
        </w:tabs>
        <w:spacing w:before="120" w:after="120"/>
        <w:rPr>
          <w:rFonts w:asciiTheme="minorHAnsi" w:eastAsiaTheme="minorEastAsia" w:hAnsiTheme="minorHAnsi" w:cstheme="minorBidi"/>
          <w:noProof/>
          <w:sz w:val="22"/>
          <w:szCs w:val="22"/>
        </w:rPr>
      </w:pPr>
      <w:hyperlink w:anchor="_Toc143943631" w:history="1">
        <w:r w:rsidR="0020246E" w:rsidRPr="007F2690">
          <w:rPr>
            <w:rStyle w:val="Hyperlink"/>
            <w:noProof/>
          </w:rPr>
          <w:t>Figure 20. Flow chart showing organization of researchers for the demonstration.</w:t>
        </w:r>
        <w:r w:rsidR="0020246E">
          <w:rPr>
            <w:noProof/>
            <w:webHidden/>
          </w:rPr>
          <w:tab/>
        </w:r>
        <w:r w:rsidR="0020246E">
          <w:rPr>
            <w:noProof/>
            <w:webHidden/>
          </w:rPr>
          <w:fldChar w:fldCharType="begin"/>
        </w:r>
        <w:r w:rsidR="0020246E">
          <w:rPr>
            <w:noProof/>
            <w:webHidden/>
          </w:rPr>
          <w:instrText xml:space="preserve"> PAGEREF _Toc143943631 \h </w:instrText>
        </w:r>
        <w:r w:rsidR="0020246E">
          <w:rPr>
            <w:noProof/>
            <w:webHidden/>
          </w:rPr>
        </w:r>
        <w:r w:rsidR="0020246E">
          <w:rPr>
            <w:noProof/>
            <w:webHidden/>
          </w:rPr>
          <w:fldChar w:fldCharType="separate"/>
        </w:r>
        <w:r w:rsidR="00233AD4">
          <w:rPr>
            <w:noProof/>
            <w:webHidden/>
          </w:rPr>
          <w:t>39</w:t>
        </w:r>
        <w:r w:rsidR="0020246E">
          <w:rPr>
            <w:noProof/>
            <w:webHidden/>
          </w:rPr>
          <w:fldChar w:fldCharType="end"/>
        </w:r>
      </w:hyperlink>
    </w:p>
    <w:p w14:paraId="091D642B" w14:textId="5A98304C" w:rsidR="00A658A3" w:rsidRDefault="00F53596" w:rsidP="00A658A3">
      <w:r>
        <w:fldChar w:fldCharType="end"/>
      </w:r>
    </w:p>
    <w:p w14:paraId="6979E4A0" w14:textId="77777777" w:rsidR="00815E9A" w:rsidRDefault="00815E9A" w:rsidP="00A658A3"/>
    <w:p w14:paraId="5A6DAF12" w14:textId="77777777" w:rsidR="00815E9A" w:rsidRDefault="00815E9A" w:rsidP="00A658A3"/>
    <w:p w14:paraId="4D447698" w14:textId="77777777" w:rsidR="00815E9A" w:rsidRDefault="00815E9A" w:rsidP="00A658A3"/>
    <w:p w14:paraId="02ADDE24" w14:textId="77777777" w:rsidR="00815E9A" w:rsidRPr="00A658A3" w:rsidRDefault="00815E9A" w:rsidP="00A658A3"/>
    <w:p w14:paraId="00000054" w14:textId="411A0A6A" w:rsidR="00E20E02" w:rsidRDefault="00EB64ED">
      <w:pPr>
        <w:spacing w:after="240"/>
        <w:jc w:val="both"/>
        <w:rPr>
          <w:b/>
          <w:sz w:val="28"/>
          <w:szCs w:val="28"/>
        </w:rPr>
      </w:pPr>
      <w:r>
        <w:rPr>
          <w:b/>
          <w:sz w:val="28"/>
          <w:szCs w:val="28"/>
        </w:rPr>
        <w:lastRenderedPageBreak/>
        <w:t xml:space="preserve">LIST OF </w:t>
      </w:r>
      <w:commentRangeStart w:id="1"/>
      <w:r w:rsidR="00797D98">
        <w:rPr>
          <w:b/>
          <w:sz w:val="28"/>
          <w:szCs w:val="28"/>
        </w:rPr>
        <w:t>ACRONYMS</w:t>
      </w:r>
      <w:commentRangeEnd w:id="1"/>
      <w:r w:rsidR="00A84730">
        <w:rPr>
          <w:rStyle w:val="CommentReference"/>
        </w:rPr>
        <w:commentReference w:id="1"/>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00"/>
        <w:gridCol w:w="7660"/>
      </w:tblGrid>
      <w:tr w:rsidR="00E20E02" w14:paraId="19A922AD" w14:textId="77777777" w:rsidTr="000B36E4">
        <w:trPr>
          <w:trHeight w:val="202"/>
        </w:trPr>
        <w:tc>
          <w:tcPr>
            <w:tcW w:w="1700" w:type="dxa"/>
            <w:shd w:val="clear" w:color="auto" w:fill="auto"/>
            <w:tcMar>
              <w:top w:w="100" w:type="dxa"/>
              <w:left w:w="100" w:type="dxa"/>
              <w:bottom w:w="100" w:type="dxa"/>
              <w:right w:w="100" w:type="dxa"/>
            </w:tcMar>
          </w:tcPr>
          <w:p w14:paraId="00000055" w14:textId="77777777" w:rsidR="00E20E02" w:rsidRDefault="00797D98" w:rsidP="00EB64ED">
            <w:pPr>
              <w:widowControl w:val="0"/>
              <w:pBdr>
                <w:top w:val="nil"/>
                <w:left w:val="nil"/>
                <w:bottom w:val="nil"/>
                <w:right w:val="nil"/>
                <w:between w:val="nil"/>
              </w:pBdr>
              <w:spacing w:line="240" w:lineRule="auto"/>
              <w:rPr>
                <w:szCs w:val="24"/>
              </w:rPr>
            </w:pPr>
            <w:r>
              <w:rPr>
                <w:szCs w:val="24"/>
              </w:rPr>
              <w:t>1D</w:t>
            </w:r>
          </w:p>
        </w:tc>
        <w:tc>
          <w:tcPr>
            <w:tcW w:w="7660" w:type="dxa"/>
            <w:shd w:val="clear" w:color="auto" w:fill="auto"/>
            <w:tcMar>
              <w:top w:w="100" w:type="dxa"/>
              <w:left w:w="100" w:type="dxa"/>
              <w:bottom w:w="100" w:type="dxa"/>
              <w:right w:w="100" w:type="dxa"/>
            </w:tcMar>
          </w:tcPr>
          <w:p w14:paraId="00000056" w14:textId="77777777" w:rsidR="00E20E02" w:rsidRDefault="00797D98" w:rsidP="00EB64ED">
            <w:pPr>
              <w:spacing w:line="240" w:lineRule="auto"/>
              <w:jc w:val="both"/>
              <w:rPr>
                <w:szCs w:val="24"/>
              </w:rPr>
            </w:pPr>
            <w:r>
              <w:rPr>
                <w:szCs w:val="24"/>
              </w:rPr>
              <w:t>One-dimensional</w:t>
            </w:r>
          </w:p>
        </w:tc>
      </w:tr>
      <w:tr w:rsidR="00E20E02" w14:paraId="08A3FD19" w14:textId="77777777" w:rsidTr="000B36E4">
        <w:trPr>
          <w:trHeight w:val="202"/>
        </w:trPr>
        <w:tc>
          <w:tcPr>
            <w:tcW w:w="1700" w:type="dxa"/>
            <w:shd w:val="clear" w:color="auto" w:fill="auto"/>
            <w:tcMar>
              <w:top w:w="100" w:type="dxa"/>
              <w:left w:w="100" w:type="dxa"/>
              <w:bottom w:w="100" w:type="dxa"/>
              <w:right w:w="100" w:type="dxa"/>
            </w:tcMar>
          </w:tcPr>
          <w:p w14:paraId="00000057" w14:textId="77777777" w:rsidR="00E20E02" w:rsidRDefault="00797D98" w:rsidP="00EB64ED">
            <w:pPr>
              <w:widowControl w:val="0"/>
              <w:pBdr>
                <w:top w:val="nil"/>
                <w:left w:val="nil"/>
                <w:bottom w:val="nil"/>
                <w:right w:val="nil"/>
                <w:between w:val="nil"/>
              </w:pBdr>
              <w:spacing w:line="240" w:lineRule="auto"/>
              <w:rPr>
                <w:szCs w:val="24"/>
              </w:rPr>
            </w:pPr>
            <w:r>
              <w:rPr>
                <w:szCs w:val="24"/>
              </w:rPr>
              <w:t>2D</w:t>
            </w:r>
          </w:p>
        </w:tc>
        <w:tc>
          <w:tcPr>
            <w:tcW w:w="7660" w:type="dxa"/>
            <w:shd w:val="clear" w:color="auto" w:fill="auto"/>
            <w:tcMar>
              <w:top w:w="100" w:type="dxa"/>
              <w:left w:w="100" w:type="dxa"/>
              <w:bottom w:w="100" w:type="dxa"/>
              <w:right w:w="100" w:type="dxa"/>
            </w:tcMar>
          </w:tcPr>
          <w:p w14:paraId="00000058" w14:textId="77777777" w:rsidR="00E20E02" w:rsidRDefault="00797D98" w:rsidP="00EB64ED">
            <w:pPr>
              <w:spacing w:line="240" w:lineRule="auto"/>
              <w:jc w:val="both"/>
              <w:rPr>
                <w:szCs w:val="24"/>
              </w:rPr>
            </w:pPr>
            <w:r>
              <w:rPr>
                <w:szCs w:val="24"/>
              </w:rPr>
              <w:t>Two-dimensional</w:t>
            </w:r>
          </w:p>
        </w:tc>
      </w:tr>
      <w:tr w:rsidR="00E20E02" w14:paraId="16316F0B" w14:textId="77777777" w:rsidTr="000B36E4">
        <w:trPr>
          <w:trHeight w:val="202"/>
        </w:trPr>
        <w:tc>
          <w:tcPr>
            <w:tcW w:w="1700" w:type="dxa"/>
            <w:shd w:val="clear" w:color="auto" w:fill="auto"/>
            <w:tcMar>
              <w:top w:w="100" w:type="dxa"/>
              <w:left w:w="100" w:type="dxa"/>
              <w:bottom w:w="100" w:type="dxa"/>
              <w:right w:w="100" w:type="dxa"/>
            </w:tcMar>
          </w:tcPr>
          <w:p w14:paraId="00000059" w14:textId="77777777" w:rsidR="00E20E02" w:rsidRDefault="00797D98" w:rsidP="00EB64ED">
            <w:pPr>
              <w:widowControl w:val="0"/>
              <w:pBdr>
                <w:top w:val="nil"/>
                <w:left w:val="nil"/>
                <w:bottom w:val="nil"/>
                <w:right w:val="nil"/>
                <w:between w:val="nil"/>
              </w:pBdr>
              <w:spacing w:line="240" w:lineRule="auto"/>
              <w:rPr>
                <w:szCs w:val="24"/>
              </w:rPr>
            </w:pPr>
            <w:r>
              <w:rPr>
                <w:szCs w:val="24"/>
              </w:rPr>
              <w:t>3D</w:t>
            </w:r>
          </w:p>
        </w:tc>
        <w:tc>
          <w:tcPr>
            <w:tcW w:w="7660" w:type="dxa"/>
            <w:shd w:val="clear" w:color="auto" w:fill="auto"/>
            <w:tcMar>
              <w:top w:w="100" w:type="dxa"/>
              <w:left w:w="100" w:type="dxa"/>
              <w:bottom w:w="100" w:type="dxa"/>
              <w:right w:w="100" w:type="dxa"/>
            </w:tcMar>
          </w:tcPr>
          <w:p w14:paraId="0000005A" w14:textId="77777777" w:rsidR="00E20E02" w:rsidRDefault="00797D98" w:rsidP="00EB64ED">
            <w:pPr>
              <w:spacing w:line="240" w:lineRule="auto"/>
              <w:jc w:val="both"/>
              <w:rPr>
                <w:szCs w:val="24"/>
              </w:rPr>
            </w:pPr>
            <w:r>
              <w:rPr>
                <w:szCs w:val="24"/>
              </w:rPr>
              <w:t>Three-dimensional</w:t>
            </w:r>
          </w:p>
        </w:tc>
      </w:tr>
      <w:tr w:rsidR="00E20E02" w14:paraId="017DAD00" w14:textId="77777777" w:rsidTr="000B36E4">
        <w:trPr>
          <w:trHeight w:val="202"/>
        </w:trPr>
        <w:tc>
          <w:tcPr>
            <w:tcW w:w="1700" w:type="dxa"/>
            <w:shd w:val="clear" w:color="auto" w:fill="auto"/>
            <w:tcMar>
              <w:top w:w="100" w:type="dxa"/>
              <w:left w:w="100" w:type="dxa"/>
              <w:bottom w:w="100" w:type="dxa"/>
              <w:right w:w="100" w:type="dxa"/>
            </w:tcMar>
          </w:tcPr>
          <w:p w14:paraId="0000005B" w14:textId="77777777" w:rsidR="00E20E02" w:rsidRDefault="00797D98" w:rsidP="00EB64ED">
            <w:pPr>
              <w:widowControl w:val="0"/>
              <w:pBdr>
                <w:top w:val="nil"/>
                <w:left w:val="nil"/>
                <w:bottom w:val="nil"/>
                <w:right w:val="nil"/>
                <w:between w:val="nil"/>
              </w:pBdr>
              <w:spacing w:line="240" w:lineRule="auto"/>
              <w:rPr>
                <w:szCs w:val="24"/>
              </w:rPr>
            </w:pPr>
            <w:r>
              <w:rPr>
                <w:szCs w:val="24"/>
              </w:rPr>
              <w:t>ADCIRC</w:t>
            </w:r>
          </w:p>
        </w:tc>
        <w:tc>
          <w:tcPr>
            <w:tcW w:w="7660" w:type="dxa"/>
            <w:shd w:val="clear" w:color="auto" w:fill="auto"/>
            <w:tcMar>
              <w:top w:w="100" w:type="dxa"/>
              <w:left w:w="100" w:type="dxa"/>
              <w:bottom w:w="100" w:type="dxa"/>
              <w:right w:w="100" w:type="dxa"/>
            </w:tcMar>
          </w:tcPr>
          <w:p w14:paraId="0000005C" w14:textId="77777777" w:rsidR="00E20E02" w:rsidRDefault="00797D98" w:rsidP="00EB64ED">
            <w:pPr>
              <w:spacing w:line="240" w:lineRule="auto"/>
              <w:jc w:val="both"/>
              <w:rPr>
                <w:szCs w:val="24"/>
              </w:rPr>
            </w:pPr>
            <w:r>
              <w:rPr>
                <w:szCs w:val="24"/>
              </w:rPr>
              <w:t>Advanced Circulation model (Class II)</w:t>
            </w:r>
          </w:p>
        </w:tc>
      </w:tr>
      <w:tr w:rsidR="00E20E02" w14:paraId="4D628EB9" w14:textId="77777777" w:rsidTr="000B36E4">
        <w:trPr>
          <w:trHeight w:val="202"/>
        </w:trPr>
        <w:tc>
          <w:tcPr>
            <w:tcW w:w="1700" w:type="dxa"/>
            <w:shd w:val="clear" w:color="auto" w:fill="auto"/>
            <w:tcMar>
              <w:top w:w="100" w:type="dxa"/>
              <w:left w:w="100" w:type="dxa"/>
              <w:bottom w:w="100" w:type="dxa"/>
              <w:right w:w="100" w:type="dxa"/>
            </w:tcMar>
          </w:tcPr>
          <w:p w14:paraId="0000005D" w14:textId="77777777" w:rsidR="00E20E02" w:rsidRDefault="00797D98" w:rsidP="00EB64ED">
            <w:pPr>
              <w:widowControl w:val="0"/>
              <w:pBdr>
                <w:top w:val="nil"/>
                <w:left w:val="nil"/>
                <w:bottom w:val="nil"/>
                <w:right w:val="nil"/>
                <w:between w:val="nil"/>
              </w:pBdr>
              <w:spacing w:line="240" w:lineRule="auto"/>
              <w:rPr>
                <w:szCs w:val="24"/>
              </w:rPr>
            </w:pPr>
            <w:r>
              <w:rPr>
                <w:szCs w:val="24"/>
              </w:rPr>
              <w:t>BAA</w:t>
            </w:r>
          </w:p>
        </w:tc>
        <w:tc>
          <w:tcPr>
            <w:tcW w:w="7660" w:type="dxa"/>
            <w:shd w:val="clear" w:color="auto" w:fill="auto"/>
            <w:tcMar>
              <w:top w:w="100" w:type="dxa"/>
              <w:left w:w="100" w:type="dxa"/>
              <w:bottom w:w="100" w:type="dxa"/>
              <w:right w:w="100" w:type="dxa"/>
            </w:tcMar>
          </w:tcPr>
          <w:p w14:paraId="0000005E" w14:textId="77777777" w:rsidR="00E20E02" w:rsidRDefault="00797D98" w:rsidP="00EB64ED">
            <w:pPr>
              <w:spacing w:line="240" w:lineRule="auto"/>
              <w:jc w:val="both"/>
              <w:rPr>
                <w:szCs w:val="24"/>
              </w:rPr>
            </w:pPr>
            <w:r>
              <w:rPr>
                <w:szCs w:val="24"/>
              </w:rPr>
              <w:t>Broad Agency Announcement</w:t>
            </w:r>
          </w:p>
        </w:tc>
      </w:tr>
      <w:tr w:rsidR="00E20E02" w14:paraId="77315ED8" w14:textId="77777777" w:rsidTr="000B36E4">
        <w:trPr>
          <w:trHeight w:val="202"/>
        </w:trPr>
        <w:tc>
          <w:tcPr>
            <w:tcW w:w="1700" w:type="dxa"/>
            <w:shd w:val="clear" w:color="auto" w:fill="auto"/>
            <w:tcMar>
              <w:top w:w="100" w:type="dxa"/>
              <w:left w:w="100" w:type="dxa"/>
              <w:bottom w:w="100" w:type="dxa"/>
              <w:right w:w="100" w:type="dxa"/>
            </w:tcMar>
          </w:tcPr>
          <w:p w14:paraId="00000061" w14:textId="77777777" w:rsidR="00E20E02" w:rsidRDefault="00797D98" w:rsidP="00EB64ED">
            <w:pPr>
              <w:widowControl w:val="0"/>
              <w:pBdr>
                <w:top w:val="nil"/>
                <w:left w:val="nil"/>
                <w:bottom w:val="nil"/>
                <w:right w:val="nil"/>
                <w:between w:val="nil"/>
              </w:pBdr>
              <w:spacing w:line="240" w:lineRule="auto"/>
              <w:rPr>
                <w:szCs w:val="24"/>
              </w:rPr>
            </w:pPr>
            <w:r>
              <w:rPr>
                <w:szCs w:val="24"/>
              </w:rPr>
              <w:t>CACR</w:t>
            </w:r>
          </w:p>
        </w:tc>
        <w:tc>
          <w:tcPr>
            <w:tcW w:w="7660" w:type="dxa"/>
            <w:shd w:val="clear" w:color="auto" w:fill="auto"/>
            <w:tcMar>
              <w:top w:w="100" w:type="dxa"/>
              <w:left w:w="100" w:type="dxa"/>
              <w:bottom w:w="100" w:type="dxa"/>
              <w:right w:w="100" w:type="dxa"/>
            </w:tcMar>
          </w:tcPr>
          <w:p w14:paraId="00000062" w14:textId="77777777" w:rsidR="00E20E02" w:rsidRDefault="00797D98" w:rsidP="00EB64ED">
            <w:pPr>
              <w:spacing w:line="240" w:lineRule="auto"/>
              <w:jc w:val="both"/>
              <w:rPr>
                <w:szCs w:val="24"/>
              </w:rPr>
            </w:pPr>
            <w:r>
              <w:rPr>
                <w:szCs w:val="24"/>
              </w:rPr>
              <w:t>Center for Applied Coastal Research</w:t>
            </w:r>
          </w:p>
        </w:tc>
      </w:tr>
      <w:tr w:rsidR="00E20E02" w14:paraId="3C107C48" w14:textId="77777777" w:rsidTr="000B36E4">
        <w:trPr>
          <w:trHeight w:val="202"/>
        </w:trPr>
        <w:tc>
          <w:tcPr>
            <w:tcW w:w="1700" w:type="dxa"/>
            <w:shd w:val="clear" w:color="auto" w:fill="auto"/>
            <w:tcMar>
              <w:top w:w="100" w:type="dxa"/>
              <w:left w:w="100" w:type="dxa"/>
              <w:bottom w:w="100" w:type="dxa"/>
              <w:right w:w="100" w:type="dxa"/>
            </w:tcMar>
          </w:tcPr>
          <w:p w14:paraId="00000063" w14:textId="77777777" w:rsidR="00E20E02" w:rsidRDefault="00797D98" w:rsidP="00EB64ED">
            <w:pPr>
              <w:widowControl w:val="0"/>
              <w:pBdr>
                <w:top w:val="nil"/>
                <w:left w:val="nil"/>
                <w:bottom w:val="nil"/>
                <w:right w:val="nil"/>
                <w:between w:val="nil"/>
              </w:pBdr>
              <w:spacing w:line="240" w:lineRule="auto"/>
              <w:rPr>
                <w:szCs w:val="24"/>
              </w:rPr>
            </w:pPr>
            <w:r>
              <w:rPr>
                <w:szCs w:val="24"/>
              </w:rPr>
              <w:t>CERA</w:t>
            </w:r>
          </w:p>
        </w:tc>
        <w:tc>
          <w:tcPr>
            <w:tcW w:w="7660" w:type="dxa"/>
            <w:shd w:val="clear" w:color="auto" w:fill="auto"/>
            <w:tcMar>
              <w:top w:w="100" w:type="dxa"/>
              <w:left w:w="100" w:type="dxa"/>
              <w:bottom w:w="100" w:type="dxa"/>
              <w:right w:w="100" w:type="dxa"/>
            </w:tcMar>
          </w:tcPr>
          <w:p w14:paraId="00000064" w14:textId="77777777" w:rsidR="00E20E02" w:rsidRDefault="00797D98" w:rsidP="00EB64ED">
            <w:pPr>
              <w:spacing w:line="240" w:lineRule="auto"/>
              <w:jc w:val="both"/>
              <w:rPr>
                <w:szCs w:val="24"/>
              </w:rPr>
            </w:pPr>
            <w:r>
              <w:rPr>
                <w:szCs w:val="24"/>
              </w:rPr>
              <w:t>Coastal Emergency Risks Assessment</w:t>
            </w:r>
          </w:p>
        </w:tc>
      </w:tr>
      <w:tr w:rsidR="00E20E02" w14:paraId="5F7C9AB7" w14:textId="77777777" w:rsidTr="000B36E4">
        <w:trPr>
          <w:trHeight w:val="202"/>
        </w:trPr>
        <w:tc>
          <w:tcPr>
            <w:tcW w:w="1700" w:type="dxa"/>
            <w:shd w:val="clear" w:color="auto" w:fill="auto"/>
            <w:tcMar>
              <w:top w:w="100" w:type="dxa"/>
              <w:left w:w="100" w:type="dxa"/>
              <w:bottom w:w="100" w:type="dxa"/>
              <w:right w:w="100" w:type="dxa"/>
            </w:tcMar>
          </w:tcPr>
          <w:p w14:paraId="00000065" w14:textId="77777777" w:rsidR="00E20E02" w:rsidRDefault="00797D98" w:rsidP="00EB64ED">
            <w:pPr>
              <w:widowControl w:val="0"/>
              <w:pBdr>
                <w:top w:val="nil"/>
                <w:left w:val="nil"/>
                <w:bottom w:val="nil"/>
                <w:right w:val="nil"/>
                <w:between w:val="nil"/>
              </w:pBdr>
              <w:spacing w:line="240" w:lineRule="auto"/>
              <w:rPr>
                <w:szCs w:val="24"/>
              </w:rPr>
            </w:pPr>
            <w:r>
              <w:rPr>
                <w:szCs w:val="24"/>
              </w:rPr>
              <w:t>CoNED</w:t>
            </w:r>
          </w:p>
        </w:tc>
        <w:tc>
          <w:tcPr>
            <w:tcW w:w="7660" w:type="dxa"/>
            <w:shd w:val="clear" w:color="auto" w:fill="auto"/>
            <w:tcMar>
              <w:top w:w="100" w:type="dxa"/>
              <w:left w:w="100" w:type="dxa"/>
              <w:bottom w:w="100" w:type="dxa"/>
              <w:right w:w="100" w:type="dxa"/>
            </w:tcMar>
          </w:tcPr>
          <w:p w14:paraId="00000066" w14:textId="77777777" w:rsidR="00E20E02" w:rsidRDefault="00797D98" w:rsidP="00EB64ED">
            <w:pPr>
              <w:spacing w:line="240" w:lineRule="auto"/>
              <w:jc w:val="both"/>
              <w:rPr>
                <w:szCs w:val="24"/>
              </w:rPr>
            </w:pPr>
            <w:r>
              <w:rPr>
                <w:szCs w:val="24"/>
              </w:rPr>
              <w:t>Coastal National Elevation Database</w:t>
            </w:r>
          </w:p>
        </w:tc>
      </w:tr>
      <w:tr w:rsidR="00030DF1" w14:paraId="1AC7F0D6" w14:textId="77777777" w:rsidTr="000B36E4">
        <w:trPr>
          <w:trHeight w:val="202"/>
        </w:trPr>
        <w:tc>
          <w:tcPr>
            <w:tcW w:w="1700" w:type="dxa"/>
            <w:shd w:val="clear" w:color="auto" w:fill="auto"/>
            <w:tcMar>
              <w:top w:w="100" w:type="dxa"/>
              <w:left w:w="100" w:type="dxa"/>
              <w:bottom w:w="100" w:type="dxa"/>
              <w:right w:w="100" w:type="dxa"/>
            </w:tcMar>
          </w:tcPr>
          <w:p w14:paraId="45D7B680" w14:textId="32BC2B4E" w:rsidR="00030DF1" w:rsidRDefault="00030DF1" w:rsidP="00EB64ED">
            <w:pPr>
              <w:widowControl w:val="0"/>
              <w:pBdr>
                <w:top w:val="nil"/>
                <w:left w:val="nil"/>
                <w:bottom w:val="nil"/>
                <w:right w:val="nil"/>
                <w:between w:val="nil"/>
              </w:pBdr>
              <w:spacing w:line="240" w:lineRule="auto"/>
              <w:rPr>
                <w:szCs w:val="24"/>
              </w:rPr>
            </w:pPr>
            <w:r>
              <w:rPr>
                <w:szCs w:val="24"/>
              </w:rPr>
              <w:t>CONUS</w:t>
            </w:r>
          </w:p>
        </w:tc>
        <w:tc>
          <w:tcPr>
            <w:tcW w:w="7660" w:type="dxa"/>
            <w:shd w:val="clear" w:color="auto" w:fill="auto"/>
            <w:tcMar>
              <w:top w:w="100" w:type="dxa"/>
              <w:left w:w="100" w:type="dxa"/>
              <w:bottom w:w="100" w:type="dxa"/>
              <w:right w:w="100" w:type="dxa"/>
            </w:tcMar>
          </w:tcPr>
          <w:p w14:paraId="7F81347F" w14:textId="3254627D" w:rsidR="00030DF1" w:rsidRDefault="00030DF1" w:rsidP="00EB64ED">
            <w:pPr>
              <w:spacing w:line="240" w:lineRule="auto"/>
              <w:jc w:val="both"/>
              <w:rPr>
                <w:szCs w:val="24"/>
              </w:rPr>
            </w:pPr>
            <w:r>
              <w:rPr>
                <w:szCs w:val="24"/>
              </w:rPr>
              <w:t>Continental United States</w:t>
            </w:r>
          </w:p>
        </w:tc>
      </w:tr>
      <w:tr w:rsidR="007D2051" w14:paraId="07755CAF" w14:textId="77777777" w:rsidTr="000B36E4">
        <w:trPr>
          <w:trHeight w:val="202"/>
        </w:trPr>
        <w:tc>
          <w:tcPr>
            <w:tcW w:w="1700" w:type="dxa"/>
            <w:shd w:val="clear" w:color="auto" w:fill="auto"/>
            <w:tcMar>
              <w:top w:w="100" w:type="dxa"/>
              <w:left w:w="100" w:type="dxa"/>
              <w:bottom w:w="100" w:type="dxa"/>
              <w:right w:w="100" w:type="dxa"/>
            </w:tcMar>
          </w:tcPr>
          <w:p w14:paraId="0E3FA1C5" w14:textId="684B9DE0" w:rsidR="007D2051" w:rsidRDefault="007D2051" w:rsidP="00EB64ED">
            <w:pPr>
              <w:widowControl w:val="0"/>
              <w:pBdr>
                <w:top w:val="nil"/>
                <w:left w:val="nil"/>
                <w:bottom w:val="nil"/>
                <w:right w:val="nil"/>
                <w:between w:val="nil"/>
              </w:pBdr>
              <w:spacing w:line="240" w:lineRule="auto"/>
              <w:rPr>
                <w:szCs w:val="24"/>
              </w:rPr>
            </w:pPr>
            <w:r>
              <w:rPr>
                <w:szCs w:val="24"/>
              </w:rPr>
              <w:t>CPU</w:t>
            </w:r>
          </w:p>
        </w:tc>
        <w:tc>
          <w:tcPr>
            <w:tcW w:w="7660" w:type="dxa"/>
            <w:shd w:val="clear" w:color="auto" w:fill="auto"/>
            <w:tcMar>
              <w:top w:w="100" w:type="dxa"/>
              <w:left w:w="100" w:type="dxa"/>
              <w:bottom w:w="100" w:type="dxa"/>
              <w:right w:w="100" w:type="dxa"/>
            </w:tcMar>
          </w:tcPr>
          <w:p w14:paraId="3A2DBB40" w14:textId="5C39ABD6" w:rsidR="007D2051" w:rsidRDefault="007D2051" w:rsidP="00EB64ED">
            <w:pPr>
              <w:spacing w:line="240" w:lineRule="auto"/>
              <w:jc w:val="both"/>
              <w:rPr>
                <w:szCs w:val="24"/>
              </w:rPr>
            </w:pPr>
            <w:r>
              <w:rPr>
                <w:szCs w:val="24"/>
              </w:rPr>
              <w:t>Central Processing Unit</w:t>
            </w:r>
          </w:p>
        </w:tc>
      </w:tr>
      <w:tr w:rsidR="00E20E02" w14:paraId="4A484009" w14:textId="77777777" w:rsidTr="000B36E4">
        <w:trPr>
          <w:trHeight w:val="202"/>
        </w:trPr>
        <w:tc>
          <w:tcPr>
            <w:tcW w:w="1700" w:type="dxa"/>
            <w:shd w:val="clear" w:color="auto" w:fill="auto"/>
            <w:tcMar>
              <w:top w:w="100" w:type="dxa"/>
              <w:left w:w="100" w:type="dxa"/>
              <w:bottom w:w="100" w:type="dxa"/>
              <w:right w:w="100" w:type="dxa"/>
            </w:tcMar>
          </w:tcPr>
          <w:p w14:paraId="00000067" w14:textId="77777777" w:rsidR="00E20E02" w:rsidRDefault="00797D98" w:rsidP="00EB64ED">
            <w:pPr>
              <w:widowControl w:val="0"/>
              <w:pBdr>
                <w:top w:val="nil"/>
                <w:left w:val="nil"/>
                <w:bottom w:val="nil"/>
                <w:right w:val="nil"/>
                <w:between w:val="nil"/>
              </w:pBdr>
              <w:spacing w:line="240" w:lineRule="auto"/>
              <w:rPr>
                <w:szCs w:val="24"/>
              </w:rPr>
            </w:pPr>
            <w:r>
              <w:rPr>
                <w:szCs w:val="24"/>
              </w:rPr>
              <w:t>CSHORE</w:t>
            </w:r>
          </w:p>
        </w:tc>
        <w:tc>
          <w:tcPr>
            <w:tcW w:w="7660" w:type="dxa"/>
            <w:shd w:val="clear" w:color="auto" w:fill="auto"/>
            <w:tcMar>
              <w:top w:w="100" w:type="dxa"/>
              <w:left w:w="100" w:type="dxa"/>
              <w:bottom w:w="100" w:type="dxa"/>
              <w:right w:w="100" w:type="dxa"/>
            </w:tcMar>
          </w:tcPr>
          <w:p w14:paraId="00000068" w14:textId="77777777" w:rsidR="00E20E02" w:rsidRDefault="00797D98" w:rsidP="00EB64ED">
            <w:pPr>
              <w:spacing w:line="240" w:lineRule="auto"/>
              <w:jc w:val="both"/>
              <w:rPr>
                <w:szCs w:val="24"/>
              </w:rPr>
            </w:pPr>
            <w:r>
              <w:rPr>
                <w:szCs w:val="24"/>
              </w:rPr>
              <w:t>Cross-shore hydrodynamic and sediment transport model (Class II)</w:t>
            </w:r>
          </w:p>
        </w:tc>
      </w:tr>
      <w:tr w:rsidR="00E20E02" w14:paraId="50CD8624" w14:textId="77777777" w:rsidTr="000B36E4">
        <w:trPr>
          <w:trHeight w:val="202"/>
        </w:trPr>
        <w:tc>
          <w:tcPr>
            <w:tcW w:w="1700" w:type="dxa"/>
            <w:shd w:val="clear" w:color="auto" w:fill="auto"/>
            <w:tcMar>
              <w:top w:w="100" w:type="dxa"/>
              <w:left w:w="100" w:type="dxa"/>
              <w:bottom w:w="100" w:type="dxa"/>
              <w:right w:w="100" w:type="dxa"/>
            </w:tcMar>
          </w:tcPr>
          <w:p w14:paraId="00000069" w14:textId="77777777" w:rsidR="00E20E02" w:rsidRDefault="00797D98" w:rsidP="00EB64ED">
            <w:pPr>
              <w:widowControl w:val="0"/>
              <w:pBdr>
                <w:top w:val="nil"/>
                <w:left w:val="nil"/>
                <w:bottom w:val="nil"/>
                <w:right w:val="nil"/>
                <w:between w:val="nil"/>
              </w:pBdr>
              <w:spacing w:line="240" w:lineRule="auto"/>
              <w:rPr>
                <w:szCs w:val="24"/>
              </w:rPr>
            </w:pPr>
            <w:r>
              <w:rPr>
                <w:szCs w:val="24"/>
              </w:rPr>
              <w:t>CUDEM</w:t>
            </w:r>
          </w:p>
        </w:tc>
        <w:tc>
          <w:tcPr>
            <w:tcW w:w="7660" w:type="dxa"/>
            <w:shd w:val="clear" w:color="auto" w:fill="auto"/>
            <w:tcMar>
              <w:top w:w="100" w:type="dxa"/>
              <w:left w:w="100" w:type="dxa"/>
              <w:bottom w:w="100" w:type="dxa"/>
              <w:right w:w="100" w:type="dxa"/>
            </w:tcMar>
          </w:tcPr>
          <w:p w14:paraId="0000006A" w14:textId="77777777" w:rsidR="00E20E02" w:rsidRDefault="00797D98" w:rsidP="00EB64ED">
            <w:pPr>
              <w:spacing w:line="240" w:lineRule="auto"/>
              <w:jc w:val="both"/>
              <w:rPr>
                <w:szCs w:val="24"/>
              </w:rPr>
            </w:pPr>
            <w:r>
              <w:rPr>
                <w:szCs w:val="24"/>
              </w:rPr>
              <w:t>Continuously Updated Digital Elevation Model</w:t>
            </w:r>
          </w:p>
        </w:tc>
      </w:tr>
      <w:tr w:rsidR="00E20E02" w14:paraId="779FE9FE" w14:textId="77777777" w:rsidTr="000B36E4">
        <w:trPr>
          <w:trHeight w:val="202"/>
        </w:trPr>
        <w:tc>
          <w:tcPr>
            <w:tcW w:w="1700" w:type="dxa"/>
            <w:shd w:val="clear" w:color="auto" w:fill="auto"/>
            <w:tcMar>
              <w:top w:w="100" w:type="dxa"/>
              <w:left w:w="100" w:type="dxa"/>
              <w:bottom w:w="100" w:type="dxa"/>
              <w:right w:w="100" w:type="dxa"/>
            </w:tcMar>
          </w:tcPr>
          <w:p w14:paraId="0000006B" w14:textId="7445C5A7" w:rsidR="00E20E02" w:rsidRDefault="00797D98" w:rsidP="00EB64ED">
            <w:pPr>
              <w:widowControl w:val="0"/>
              <w:pBdr>
                <w:top w:val="nil"/>
                <w:left w:val="nil"/>
                <w:bottom w:val="nil"/>
                <w:right w:val="nil"/>
                <w:between w:val="nil"/>
              </w:pBdr>
              <w:spacing w:line="240" w:lineRule="auto"/>
              <w:rPr>
                <w:szCs w:val="24"/>
              </w:rPr>
            </w:pPr>
            <w:r>
              <w:rPr>
                <w:szCs w:val="24"/>
              </w:rPr>
              <w:t>Delft3D</w:t>
            </w:r>
            <w:r w:rsidR="000A5707">
              <w:rPr>
                <w:szCs w:val="24"/>
              </w:rPr>
              <w:t xml:space="preserve"> FM</w:t>
            </w:r>
          </w:p>
        </w:tc>
        <w:tc>
          <w:tcPr>
            <w:tcW w:w="7660" w:type="dxa"/>
            <w:shd w:val="clear" w:color="auto" w:fill="auto"/>
            <w:tcMar>
              <w:top w:w="100" w:type="dxa"/>
              <w:left w:w="100" w:type="dxa"/>
              <w:bottom w:w="100" w:type="dxa"/>
              <w:right w:w="100" w:type="dxa"/>
            </w:tcMar>
          </w:tcPr>
          <w:p w14:paraId="0000006C" w14:textId="2007CD1D" w:rsidR="00E20E02" w:rsidRDefault="00797D98" w:rsidP="00EB64ED">
            <w:pPr>
              <w:spacing w:line="240" w:lineRule="auto"/>
              <w:jc w:val="both"/>
              <w:rPr>
                <w:szCs w:val="24"/>
              </w:rPr>
            </w:pPr>
            <w:r>
              <w:rPr>
                <w:szCs w:val="24"/>
              </w:rPr>
              <w:t xml:space="preserve">Deltares 3D hydrodynamic </w:t>
            </w:r>
            <w:r w:rsidR="000A5707">
              <w:rPr>
                <w:szCs w:val="24"/>
              </w:rPr>
              <w:t xml:space="preserve">Flexible Mesh </w:t>
            </w:r>
            <w:r>
              <w:rPr>
                <w:szCs w:val="24"/>
              </w:rPr>
              <w:t>model (Class II)</w:t>
            </w:r>
          </w:p>
        </w:tc>
      </w:tr>
      <w:tr w:rsidR="00E20E02" w14:paraId="4CE0AA16" w14:textId="77777777" w:rsidTr="000B36E4">
        <w:trPr>
          <w:trHeight w:val="202"/>
        </w:trPr>
        <w:tc>
          <w:tcPr>
            <w:tcW w:w="1700" w:type="dxa"/>
            <w:shd w:val="clear" w:color="auto" w:fill="auto"/>
            <w:tcMar>
              <w:top w:w="100" w:type="dxa"/>
              <w:left w:w="100" w:type="dxa"/>
              <w:bottom w:w="100" w:type="dxa"/>
              <w:right w:w="100" w:type="dxa"/>
            </w:tcMar>
          </w:tcPr>
          <w:p w14:paraId="0000006D" w14:textId="77777777" w:rsidR="00E20E02" w:rsidRDefault="00797D98" w:rsidP="00EB64ED">
            <w:pPr>
              <w:widowControl w:val="0"/>
              <w:pBdr>
                <w:top w:val="nil"/>
                <w:left w:val="nil"/>
                <w:bottom w:val="nil"/>
                <w:right w:val="nil"/>
                <w:between w:val="nil"/>
              </w:pBdr>
              <w:spacing w:line="240" w:lineRule="auto"/>
              <w:rPr>
                <w:szCs w:val="24"/>
              </w:rPr>
            </w:pPr>
            <w:r>
              <w:rPr>
                <w:szCs w:val="24"/>
              </w:rPr>
              <w:t>DEM</w:t>
            </w:r>
          </w:p>
        </w:tc>
        <w:tc>
          <w:tcPr>
            <w:tcW w:w="7660" w:type="dxa"/>
            <w:shd w:val="clear" w:color="auto" w:fill="auto"/>
            <w:tcMar>
              <w:top w:w="100" w:type="dxa"/>
              <w:left w:w="100" w:type="dxa"/>
              <w:bottom w:w="100" w:type="dxa"/>
              <w:right w:w="100" w:type="dxa"/>
            </w:tcMar>
          </w:tcPr>
          <w:p w14:paraId="0000006E" w14:textId="77777777" w:rsidR="00E20E02" w:rsidRDefault="00797D98" w:rsidP="00EB64ED">
            <w:pPr>
              <w:spacing w:line="240" w:lineRule="auto"/>
              <w:jc w:val="both"/>
              <w:rPr>
                <w:szCs w:val="24"/>
              </w:rPr>
            </w:pPr>
            <w:r>
              <w:rPr>
                <w:szCs w:val="24"/>
              </w:rPr>
              <w:t>Digital Elevation Model</w:t>
            </w:r>
          </w:p>
        </w:tc>
      </w:tr>
      <w:tr w:rsidR="00E20E02" w14:paraId="61E9EEB9" w14:textId="77777777" w:rsidTr="000B36E4">
        <w:trPr>
          <w:trHeight w:val="202"/>
        </w:trPr>
        <w:tc>
          <w:tcPr>
            <w:tcW w:w="1700" w:type="dxa"/>
            <w:shd w:val="clear" w:color="auto" w:fill="auto"/>
            <w:tcMar>
              <w:top w:w="100" w:type="dxa"/>
              <w:left w:w="100" w:type="dxa"/>
              <w:bottom w:w="100" w:type="dxa"/>
              <w:right w:w="100" w:type="dxa"/>
            </w:tcMar>
          </w:tcPr>
          <w:p w14:paraId="0000006F" w14:textId="77777777" w:rsidR="00E20E02" w:rsidRDefault="00797D98" w:rsidP="00EB64ED">
            <w:pPr>
              <w:widowControl w:val="0"/>
              <w:pBdr>
                <w:top w:val="nil"/>
                <w:left w:val="nil"/>
                <w:bottom w:val="nil"/>
                <w:right w:val="nil"/>
                <w:between w:val="nil"/>
              </w:pBdr>
              <w:spacing w:line="240" w:lineRule="auto"/>
              <w:rPr>
                <w:szCs w:val="24"/>
              </w:rPr>
            </w:pPr>
            <w:r>
              <w:rPr>
                <w:szCs w:val="24"/>
              </w:rPr>
              <w:t>DoD</w:t>
            </w:r>
          </w:p>
        </w:tc>
        <w:tc>
          <w:tcPr>
            <w:tcW w:w="7660" w:type="dxa"/>
            <w:shd w:val="clear" w:color="auto" w:fill="auto"/>
            <w:tcMar>
              <w:top w:w="100" w:type="dxa"/>
              <w:left w:w="100" w:type="dxa"/>
              <w:bottom w:w="100" w:type="dxa"/>
              <w:right w:w="100" w:type="dxa"/>
            </w:tcMar>
          </w:tcPr>
          <w:p w14:paraId="00000070" w14:textId="77777777" w:rsidR="00E20E02" w:rsidRDefault="00797D98" w:rsidP="00EB64ED">
            <w:pPr>
              <w:spacing w:line="240" w:lineRule="auto"/>
              <w:jc w:val="both"/>
              <w:rPr>
                <w:szCs w:val="24"/>
              </w:rPr>
            </w:pPr>
            <w:r>
              <w:rPr>
                <w:szCs w:val="24"/>
              </w:rPr>
              <w:t>Department of Defense</w:t>
            </w:r>
          </w:p>
        </w:tc>
      </w:tr>
      <w:tr w:rsidR="00072E05" w14:paraId="31DE705F" w14:textId="77777777" w:rsidTr="000B36E4">
        <w:trPr>
          <w:trHeight w:val="202"/>
        </w:trPr>
        <w:tc>
          <w:tcPr>
            <w:tcW w:w="1700" w:type="dxa"/>
            <w:shd w:val="clear" w:color="auto" w:fill="auto"/>
            <w:tcMar>
              <w:top w:w="100" w:type="dxa"/>
              <w:left w:w="100" w:type="dxa"/>
              <w:bottom w:w="100" w:type="dxa"/>
              <w:right w:w="100" w:type="dxa"/>
            </w:tcMar>
          </w:tcPr>
          <w:p w14:paraId="40050FD0" w14:textId="3F7A5E81" w:rsidR="00072E05" w:rsidRDefault="00072E05" w:rsidP="00EB64ED">
            <w:pPr>
              <w:widowControl w:val="0"/>
              <w:pBdr>
                <w:top w:val="nil"/>
                <w:left w:val="nil"/>
                <w:bottom w:val="nil"/>
                <w:right w:val="nil"/>
                <w:between w:val="nil"/>
              </w:pBdr>
              <w:spacing w:line="240" w:lineRule="auto"/>
              <w:rPr>
                <w:szCs w:val="24"/>
              </w:rPr>
            </w:pPr>
            <w:r>
              <w:rPr>
                <w:szCs w:val="24"/>
              </w:rPr>
              <w:t>ECMWF</w:t>
            </w:r>
          </w:p>
        </w:tc>
        <w:tc>
          <w:tcPr>
            <w:tcW w:w="7660" w:type="dxa"/>
            <w:shd w:val="clear" w:color="auto" w:fill="auto"/>
            <w:tcMar>
              <w:top w:w="100" w:type="dxa"/>
              <w:left w:w="100" w:type="dxa"/>
              <w:bottom w:w="100" w:type="dxa"/>
              <w:right w:w="100" w:type="dxa"/>
            </w:tcMar>
          </w:tcPr>
          <w:p w14:paraId="1D3C6AEB" w14:textId="0A29B177" w:rsidR="00072E05" w:rsidRDefault="00072E05" w:rsidP="00EB64ED">
            <w:pPr>
              <w:spacing w:line="240" w:lineRule="auto"/>
              <w:jc w:val="both"/>
              <w:rPr>
                <w:szCs w:val="24"/>
              </w:rPr>
            </w:pPr>
            <w:r>
              <w:rPr>
                <w:highlight w:val="white"/>
              </w:rPr>
              <w:t>European Centre for Medium-Range Weather Forecasts</w:t>
            </w:r>
          </w:p>
        </w:tc>
      </w:tr>
      <w:tr w:rsidR="00EB7707" w14:paraId="4CFB9494" w14:textId="77777777" w:rsidTr="000B36E4">
        <w:trPr>
          <w:trHeight w:val="202"/>
        </w:trPr>
        <w:tc>
          <w:tcPr>
            <w:tcW w:w="1700" w:type="dxa"/>
            <w:shd w:val="clear" w:color="auto" w:fill="auto"/>
            <w:tcMar>
              <w:top w:w="100" w:type="dxa"/>
              <w:left w:w="100" w:type="dxa"/>
              <w:bottom w:w="100" w:type="dxa"/>
              <w:right w:w="100" w:type="dxa"/>
            </w:tcMar>
          </w:tcPr>
          <w:p w14:paraId="045344C3" w14:textId="05BFE79F" w:rsidR="00EB7707" w:rsidRDefault="00EB7707" w:rsidP="00EB64ED">
            <w:pPr>
              <w:widowControl w:val="0"/>
              <w:pBdr>
                <w:top w:val="nil"/>
                <w:left w:val="nil"/>
                <w:bottom w:val="nil"/>
                <w:right w:val="nil"/>
                <w:between w:val="nil"/>
              </w:pBdr>
              <w:spacing w:line="240" w:lineRule="auto"/>
              <w:rPr>
                <w:szCs w:val="24"/>
              </w:rPr>
            </w:pPr>
            <w:r>
              <w:rPr>
                <w:szCs w:val="24"/>
              </w:rPr>
              <w:t>ERA5</w:t>
            </w:r>
          </w:p>
        </w:tc>
        <w:tc>
          <w:tcPr>
            <w:tcW w:w="7660" w:type="dxa"/>
            <w:shd w:val="clear" w:color="auto" w:fill="auto"/>
            <w:tcMar>
              <w:top w:w="100" w:type="dxa"/>
              <w:left w:w="100" w:type="dxa"/>
              <w:bottom w:w="100" w:type="dxa"/>
              <w:right w:w="100" w:type="dxa"/>
            </w:tcMar>
          </w:tcPr>
          <w:p w14:paraId="0981A09E" w14:textId="0F24E1B2" w:rsidR="00EB7707" w:rsidRDefault="00EB7707" w:rsidP="00EB64ED">
            <w:pPr>
              <w:spacing w:line="240" w:lineRule="auto"/>
              <w:jc w:val="both"/>
              <w:rPr>
                <w:szCs w:val="24"/>
              </w:rPr>
            </w:pPr>
            <w:r>
              <w:rPr>
                <w:highlight w:val="white"/>
              </w:rPr>
              <w:t>ECMWF Re-analysis v5</w:t>
            </w:r>
          </w:p>
        </w:tc>
      </w:tr>
      <w:tr w:rsidR="00E20E02" w14:paraId="66781C27" w14:textId="77777777" w:rsidTr="000B36E4">
        <w:trPr>
          <w:trHeight w:val="202"/>
        </w:trPr>
        <w:tc>
          <w:tcPr>
            <w:tcW w:w="1700" w:type="dxa"/>
            <w:shd w:val="clear" w:color="auto" w:fill="auto"/>
            <w:tcMar>
              <w:top w:w="100" w:type="dxa"/>
              <w:left w:w="100" w:type="dxa"/>
              <w:bottom w:w="100" w:type="dxa"/>
              <w:right w:w="100" w:type="dxa"/>
            </w:tcMar>
          </w:tcPr>
          <w:p w14:paraId="00000071" w14:textId="77777777" w:rsidR="00E20E02" w:rsidRDefault="00797D98" w:rsidP="00EB64ED">
            <w:pPr>
              <w:widowControl w:val="0"/>
              <w:pBdr>
                <w:top w:val="nil"/>
                <w:left w:val="nil"/>
                <w:bottom w:val="nil"/>
                <w:right w:val="nil"/>
                <w:between w:val="nil"/>
              </w:pBdr>
              <w:spacing w:line="240" w:lineRule="auto"/>
              <w:rPr>
                <w:szCs w:val="24"/>
              </w:rPr>
            </w:pPr>
            <w:r>
              <w:rPr>
                <w:szCs w:val="24"/>
              </w:rPr>
              <w:t>ESTCP</w:t>
            </w:r>
          </w:p>
        </w:tc>
        <w:tc>
          <w:tcPr>
            <w:tcW w:w="7660" w:type="dxa"/>
            <w:shd w:val="clear" w:color="auto" w:fill="auto"/>
            <w:tcMar>
              <w:top w:w="100" w:type="dxa"/>
              <w:left w:w="100" w:type="dxa"/>
              <w:bottom w:w="100" w:type="dxa"/>
              <w:right w:w="100" w:type="dxa"/>
            </w:tcMar>
          </w:tcPr>
          <w:p w14:paraId="00000072" w14:textId="77777777" w:rsidR="00E20E02" w:rsidRDefault="00797D98" w:rsidP="00EB64ED">
            <w:pPr>
              <w:spacing w:line="240" w:lineRule="auto"/>
              <w:jc w:val="both"/>
              <w:rPr>
                <w:szCs w:val="24"/>
              </w:rPr>
            </w:pPr>
            <w:r>
              <w:rPr>
                <w:szCs w:val="24"/>
              </w:rPr>
              <w:t>Environmental Security Technology Certification Program</w:t>
            </w:r>
          </w:p>
        </w:tc>
      </w:tr>
      <w:tr w:rsidR="00072E05" w14:paraId="73CC5753" w14:textId="77777777" w:rsidTr="000B36E4">
        <w:trPr>
          <w:trHeight w:val="202"/>
        </w:trPr>
        <w:tc>
          <w:tcPr>
            <w:tcW w:w="1700" w:type="dxa"/>
            <w:shd w:val="clear" w:color="auto" w:fill="auto"/>
            <w:tcMar>
              <w:top w:w="100" w:type="dxa"/>
              <w:left w:w="100" w:type="dxa"/>
              <w:bottom w:w="100" w:type="dxa"/>
              <w:right w:w="100" w:type="dxa"/>
            </w:tcMar>
          </w:tcPr>
          <w:p w14:paraId="18A5ACB8" w14:textId="6A671698" w:rsidR="00072E05" w:rsidRDefault="00072E05" w:rsidP="00EB64ED">
            <w:pPr>
              <w:widowControl w:val="0"/>
              <w:pBdr>
                <w:top w:val="nil"/>
                <w:left w:val="nil"/>
                <w:bottom w:val="nil"/>
                <w:right w:val="nil"/>
                <w:between w:val="nil"/>
              </w:pBdr>
              <w:spacing w:line="240" w:lineRule="auto"/>
              <w:rPr>
                <w:szCs w:val="24"/>
              </w:rPr>
            </w:pPr>
            <w:r>
              <w:rPr>
                <w:szCs w:val="24"/>
              </w:rPr>
              <w:t>FL</w:t>
            </w:r>
          </w:p>
        </w:tc>
        <w:tc>
          <w:tcPr>
            <w:tcW w:w="7660" w:type="dxa"/>
            <w:shd w:val="clear" w:color="auto" w:fill="auto"/>
            <w:tcMar>
              <w:top w:w="100" w:type="dxa"/>
              <w:left w:w="100" w:type="dxa"/>
              <w:bottom w:w="100" w:type="dxa"/>
              <w:right w:w="100" w:type="dxa"/>
            </w:tcMar>
          </w:tcPr>
          <w:p w14:paraId="26DFD3C8" w14:textId="3B872D6F" w:rsidR="00072E05" w:rsidRDefault="00072E05" w:rsidP="00EB64ED">
            <w:pPr>
              <w:widowControl w:val="0"/>
              <w:pBdr>
                <w:top w:val="nil"/>
                <w:left w:val="nil"/>
                <w:bottom w:val="nil"/>
                <w:right w:val="nil"/>
                <w:between w:val="nil"/>
              </w:pBdr>
              <w:spacing w:line="240" w:lineRule="auto"/>
              <w:rPr>
                <w:szCs w:val="24"/>
              </w:rPr>
            </w:pPr>
            <w:r>
              <w:rPr>
                <w:szCs w:val="24"/>
              </w:rPr>
              <w:t>Florida</w:t>
            </w:r>
          </w:p>
        </w:tc>
      </w:tr>
      <w:tr w:rsidR="00E20E02" w14:paraId="6B7EAC8A" w14:textId="77777777" w:rsidTr="000B36E4">
        <w:trPr>
          <w:trHeight w:val="202"/>
        </w:trPr>
        <w:tc>
          <w:tcPr>
            <w:tcW w:w="1700" w:type="dxa"/>
            <w:shd w:val="clear" w:color="auto" w:fill="auto"/>
            <w:tcMar>
              <w:top w:w="100" w:type="dxa"/>
              <w:left w:w="100" w:type="dxa"/>
              <w:bottom w:w="100" w:type="dxa"/>
              <w:right w:w="100" w:type="dxa"/>
            </w:tcMar>
          </w:tcPr>
          <w:p w14:paraId="00000077" w14:textId="77777777" w:rsidR="00E20E02" w:rsidRDefault="00797D98" w:rsidP="00EB64ED">
            <w:pPr>
              <w:widowControl w:val="0"/>
              <w:pBdr>
                <w:top w:val="nil"/>
                <w:left w:val="nil"/>
                <w:bottom w:val="nil"/>
                <w:right w:val="nil"/>
                <w:between w:val="nil"/>
              </w:pBdr>
              <w:spacing w:line="240" w:lineRule="auto"/>
              <w:rPr>
                <w:szCs w:val="24"/>
              </w:rPr>
            </w:pPr>
            <w:r>
              <w:rPr>
                <w:szCs w:val="24"/>
              </w:rPr>
              <w:t>FM</w:t>
            </w:r>
          </w:p>
        </w:tc>
        <w:tc>
          <w:tcPr>
            <w:tcW w:w="7660" w:type="dxa"/>
            <w:shd w:val="clear" w:color="auto" w:fill="auto"/>
            <w:tcMar>
              <w:top w:w="100" w:type="dxa"/>
              <w:left w:w="100" w:type="dxa"/>
              <w:bottom w:w="100" w:type="dxa"/>
              <w:right w:w="100" w:type="dxa"/>
            </w:tcMar>
          </w:tcPr>
          <w:p w14:paraId="00000078" w14:textId="77777777" w:rsidR="00E20E02" w:rsidRDefault="00797D98" w:rsidP="00EB64ED">
            <w:pPr>
              <w:widowControl w:val="0"/>
              <w:pBdr>
                <w:top w:val="nil"/>
                <w:left w:val="nil"/>
                <w:bottom w:val="nil"/>
                <w:right w:val="nil"/>
                <w:between w:val="nil"/>
              </w:pBdr>
              <w:spacing w:line="240" w:lineRule="auto"/>
              <w:rPr>
                <w:szCs w:val="24"/>
              </w:rPr>
            </w:pPr>
            <w:r>
              <w:rPr>
                <w:szCs w:val="24"/>
              </w:rPr>
              <w:t>Flexible Mesh</w:t>
            </w:r>
          </w:p>
        </w:tc>
      </w:tr>
      <w:tr w:rsidR="00E64953" w14:paraId="1A56007D" w14:textId="77777777" w:rsidTr="000B36E4">
        <w:trPr>
          <w:trHeight w:val="202"/>
        </w:trPr>
        <w:tc>
          <w:tcPr>
            <w:tcW w:w="1700" w:type="dxa"/>
            <w:shd w:val="clear" w:color="auto" w:fill="auto"/>
            <w:tcMar>
              <w:top w:w="100" w:type="dxa"/>
              <w:left w:w="100" w:type="dxa"/>
              <w:bottom w:w="100" w:type="dxa"/>
              <w:right w:w="100" w:type="dxa"/>
            </w:tcMar>
          </w:tcPr>
          <w:p w14:paraId="2B99DA24" w14:textId="4FC67A58" w:rsidR="00E64953" w:rsidRDefault="00E64953" w:rsidP="00EB64ED">
            <w:pPr>
              <w:widowControl w:val="0"/>
              <w:pBdr>
                <w:top w:val="nil"/>
                <w:left w:val="nil"/>
                <w:bottom w:val="nil"/>
                <w:right w:val="nil"/>
                <w:between w:val="nil"/>
              </w:pBdr>
              <w:spacing w:line="240" w:lineRule="auto"/>
              <w:rPr>
                <w:szCs w:val="24"/>
              </w:rPr>
            </w:pPr>
            <w:r>
              <w:rPr>
                <w:szCs w:val="24"/>
              </w:rPr>
              <w:t>FY</w:t>
            </w:r>
          </w:p>
        </w:tc>
        <w:tc>
          <w:tcPr>
            <w:tcW w:w="7660" w:type="dxa"/>
            <w:shd w:val="clear" w:color="auto" w:fill="auto"/>
            <w:tcMar>
              <w:top w:w="100" w:type="dxa"/>
              <w:left w:w="100" w:type="dxa"/>
              <w:bottom w:w="100" w:type="dxa"/>
              <w:right w:w="100" w:type="dxa"/>
            </w:tcMar>
          </w:tcPr>
          <w:p w14:paraId="48525A10" w14:textId="6A28FA70" w:rsidR="00E64953" w:rsidRDefault="00E64953" w:rsidP="00EB64ED">
            <w:pPr>
              <w:widowControl w:val="0"/>
              <w:pBdr>
                <w:top w:val="nil"/>
                <w:left w:val="nil"/>
                <w:bottom w:val="nil"/>
                <w:right w:val="nil"/>
                <w:between w:val="nil"/>
              </w:pBdr>
              <w:spacing w:line="240" w:lineRule="auto"/>
              <w:rPr>
                <w:szCs w:val="24"/>
              </w:rPr>
            </w:pPr>
            <w:r>
              <w:rPr>
                <w:szCs w:val="24"/>
              </w:rPr>
              <w:t>Fiscal Year</w:t>
            </w:r>
          </w:p>
        </w:tc>
      </w:tr>
      <w:tr w:rsidR="00E20E02" w14:paraId="3125CA68" w14:textId="77777777" w:rsidTr="000B36E4">
        <w:trPr>
          <w:trHeight w:val="202"/>
        </w:trPr>
        <w:tc>
          <w:tcPr>
            <w:tcW w:w="1700" w:type="dxa"/>
            <w:shd w:val="clear" w:color="auto" w:fill="auto"/>
            <w:tcMar>
              <w:top w:w="100" w:type="dxa"/>
              <w:left w:w="100" w:type="dxa"/>
              <w:bottom w:w="100" w:type="dxa"/>
              <w:right w:w="100" w:type="dxa"/>
            </w:tcMar>
          </w:tcPr>
          <w:p w14:paraId="0000007B" w14:textId="77777777" w:rsidR="00E20E02" w:rsidRDefault="00797D98" w:rsidP="00EB64ED">
            <w:pPr>
              <w:widowControl w:val="0"/>
              <w:pBdr>
                <w:top w:val="nil"/>
                <w:left w:val="nil"/>
                <w:bottom w:val="nil"/>
                <w:right w:val="nil"/>
                <w:between w:val="nil"/>
              </w:pBdr>
              <w:spacing w:line="240" w:lineRule="auto"/>
              <w:rPr>
                <w:szCs w:val="24"/>
              </w:rPr>
            </w:pPr>
            <w:r>
              <w:rPr>
                <w:szCs w:val="24"/>
              </w:rPr>
              <w:t>GAHM</w:t>
            </w:r>
          </w:p>
        </w:tc>
        <w:tc>
          <w:tcPr>
            <w:tcW w:w="7660" w:type="dxa"/>
            <w:shd w:val="clear" w:color="auto" w:fill="auto"/>
            <w:tcMar>
              <w:top w:w="100" w:type="dxa"/>
              <w:left w:w="100" w:type="dxa"/>
              <w:bottom w:w="100" w:type="dxa"/>
              <w:right w:w="100" w:type="dxa"/>
            </w:tcMar>
          </w:tcPr>
          <w:p w14:paraId="0000007C" w14:textId="77777777" w:rsidR="00E20E02" w:rsidRDefault="00797D98" w:rsidP="00EB64ED">
            <w:pPr>
              <w:widowControl w:val="0"/>
              <w:pBdr>
                <w:top w:val="nil"/>
                <w:left w:val="nil"/>
                <w:bottom w:val="nil"/>
                <w:right w:val="nil"/>
                <w:between w:val="nil"/>
              </w:pBdr>
              <w:spacing w:line="240" w:lineRule="auto"/>
              <w:rPr>
                <w:szCs w:val="24"/>
              </w:rPr>
            </w:pPr>
            <w:r>
              <w:rPr>
                <w:szCs w:val="24"/>
              </w:rPr>
              <w:t>Generalized Asymmetric Holland Model</w:t>
            </w:r>
          </w:p>
        </w:tc>
      </w:tr>
      <w:tr w:rsidR="00E20E02" w14:paraId="11D2D1A0" w14:textId="77777777" w:rsidTr="000B36E4">
        <w:trPr>
          <w:trHeight w:val="202"/>
        </w:trPr>
        <w:tc>
          <w:tcPr>
            <w:tcW w:w="1700" w:type="dxa"/>
            <w:shd w:val="clear" w:color="auto" w:fill="auto"/>
            <w:tcMar>
              <w:top w:w="100" w:type="dxa"/>
              <w:left w:w="100" w:type="dxa"/>
              <w:bottom w:w="100" w:type="dxa"/>
              <w:right w:w="100" w:type="dxa"/>
            </w:tcMar>
          </w:tcPr>
          <w:p w14:paraId="0000007D" w14:textId="77777777" w:rsidR="00E20E02" w:rsidRDefault="00797D98" w:rsidP="00EB64ED">
            <w:pPr>
              <w:widowControl w:val="0"/>
              <w:pBdr>
                <w:top w:val="nil"/>
                <w:left w:val="nil"/>
                <w:bottom w:val="nil"/>
                <w:right w:val="nil"/>
                <w:between w:val="nil"/>
              </w:pBdr>
              <w:spacing w:line="240" w:lineRule="auto"/>
              <w:rPr>
                <w:szCs w:val="24"/>
              </w:rPr>
            </w:pPr>
            <w:r>
              <w:rPr>
                <w:szCs w:val="24"/>
              </w:rPr>
              <w:t>GEBCO</w:t>
            </w:r>
          </w:p>
        </w:tc>
        <w:tc>
          <w:tcPr>
            <w:tcW w:w="7660" w:type="dxa"/>
            <w:shd w:val="clear" w:color="auto" w:fill="auto"/>
            <w:tcMar>
              <w:top w:w="100" w:type="dxa"/>
              <w:left w:w="100" w:type="dxa"/>
              <w:bottom w:w="100" w:type="dxa"/>
              <w:right w:w="100" w:type="dxa"/>
            </w:tcMar>
          </w:tcPr>
          <w:p w14:paraId="0000007E" w14:textId="77777777" w:rsidR="00E20E02" w:rsidRDefault="00797D98" w:rsidP="00EB64ED">
            <w:pPr>
              <w:widowControl w:val="0"/>
              <w:pBdr>
                <w:top w:val="nil"/>
                <w:left w:val="nil"/>
                <w:bottom w:val="nil"/>
                <w:right w:val="nil"/>
                <w:between w:val="nil"/>
              </w:pBdr>
              <w:spacing w:line="240" w:lineRule="auto"/>
              <w:rPr>
                <w:szCs w:val="24"/>
              </w:rPr>
            </w:pPr>
            <w:r>
              <w:rPr>
                <w:szCs w:val="24"/>
              </w:rPr>
              <w:t>Generic Bathymetric Chart of the Oceans</w:t>
            </w:r>
          </w:p>
        </w:tc>
      </w:tr>
      <w:tr w:rsidR="00E20E02" w14:paraId="5FC0926F" w14:textId="77777777" w:rsidTr="000B36E4">
        <w:trPr>
          <w:trHeight w:val="202"/>
        </w:trPr>
        <w:tc>
          <w:tcPr>
            <w:tcW w:w="1700" w:type="dxa"/>
            <w:shd w:val="clear" w:color="auto" w:fill="auto"/>
            <w:tcMar>
              <w:top w:w="100" w:type="dxa"/>
              <w:left w:w="100" w:type="dxa"/>
              <w:bottom w:w="100" w:type="dxa"/>
              <w:right w:w="100" w:type="dxa"/>
            </w:tcMar>
          </w:tcPr>
          <w:p w14:paraId="0000007F" w14:textId="77777777" w:rsidR="00E20E02" w:rsidRDefault="00797D98" w:rsidP="00EB64ED">
            <w:pPr>
              <w:widowControl w:val="0"/>
              <w:pBdr>
                <w:top w:val="nil"/>
                <w:left w:val="nil"/>
                <w:bottom w:val="nil"/>
                <w:right w:val="nil"/>
                <w:between w:val="nil"/>
              </w:pBdr>
              <w:spacing w:line="240" w:lineRule="auto"/>
              <w:rPr>
                <w:szCs w:val="24"/>
              </w:rPr>
            </w:pPr>
            <w:r>
              <w:rPr>
                <w:szCs w:val="24"/>
              </w:rPr>
              <w:t>GITHUB</w:t>
            </w:r>
          </w:p>
        </w:tc>
        <w:tc>
          <w:tcPr>
            <w:tcW w:w="7660" w:type="dxa"/>
            <w:shd w:val="clear" w:color="auto" w:fill="auto"/>
            <w:tcMar>
              <w:top w:w="100" w:type="dxa"/>
              <w:left w:w="100" w:type="dxa"/>
              <w:bottom w:w="100" w:type="dxa"/>
              <w:right w:w="100" w:type="dxa"/>
            </w:tcMar>
          </w:tcPr>
          <w:p w14:paraId="00000080" w14:textId="77777777" w:rsidR="00E20E02" w:rsidRDefault="00797D98" w:rsidP="00EB64ED">
            <w:pPr>
              <w:widowControl w:val="0"/>
              <w:pBdr>
                <w:top w:val="nil"/>
                <w:left w:val="nil"/>
                <w:bottom w:val="nil"/>
                <w:right w:val="nil"/>
                <w:between w:val="nil"/>
              </w:pBdr>
              <w:spacing w:line="240" w:lineRule="auto"/>
              <w:rPr>
                <w:szCs w:val="24"/>
              </w:rPr>
            </w:pPr>
            <w:r>
              <w:rPr>
                <w:szCs w:val="24"/>
              </w:rPr>
              <w:t>Hosting service for software development</w:t>
            </w:r>
          </w:p>
        </w:tc>
      </w:tr>
      <w:tr w:rsidR="00120E80" w14:paraId="1EEEA970" w14:textId="77777777" w:rsidTr="000B36E4">
        <w:trPr>
          <w:trHeight w:val="202"/>
        </w:trPr>
        <w:tc>
          <w:tcPr>
            <w:tcW w:w="1700" w:type="dxa"/>
            <w:shd w:val="clear" w:color="auto" w:fill="auto"/>
            <w:tcMar>
              <w:top w:w="100" w:type="dxa"/>
              <w:left w:w="100" w:type="dxa"/>
              <w:bottom w:w="100" w:type="dxa"/>
              <w:right w:w="100" w:type="dxa"/>
            </w:tcMar>
          </w:tcPr>
          <w:p w14:paraId="5C3EA79C" w14:textId="69FC870C" w:rsidR="00120E80" w:rsidRDefault="00120E80" w:rsidP="00EB64ED">
            <w:pPr>
              <w:widowControl w:val="0"/>
              <w:pBdr>
                <w:top w:val="nil"/>
                <w:left w:val="nil"/>
                <w:bottom w:val="nil"/>
                <w:right w:val="nil"/>
                <w:between w:val="nil"/>
              </w:pBdr>
              <w:spacing w:line="240" w:lineRule="auto"/>
              <w:rPr>
                <w:szCs w:val="24"/>
              </w:rPr>
            </w:pPr>
            <w:r>
              <w:rPr>
                <w:szCs w:val="24"/>
              </w:rPr>
              <w:lastRenderedPageBreak/>
              <w:t>HM</w:t>
            </w:r>
          </w:p>
        </w:tc>
        <w:tc>
          <w:tcPr>
            <w:tcW w:w="7660" w:type="dxa"/>
            <w:shd w:val="clear" w:color="auto" w:fill="auto"/>
            <w:tcMar>
              <w:top w:w="100" w:type="dxa"/>
              <w:left w:w="100" w:type="dxa"/>
              <w:bottom w:w="100" w:type="dxa"/>
              <w:right w:w="100" w:type="dxa"/>
            </w:tcMar>
          </w:tcPr>
          <w:p w14:paraId="6AB0E283" w14:textId="0C2D1D50" w:rsidR="00120E80" w:rsidRDefault="00120E80" w:rsidP="00EB64ED">
            <w:pPr>
              <w:widowControl w:val="0"/>
              <w:pBdr>
                <w:top w:val="nil"/>
                <w:left w:val="nil"/>
                <w:bottom w:val="nil"/>
                <w:right w:val="nil"/>
                <w:between w:val="nil"/>
              </w:pBdr>
              <w:spacing w:line="240" w:lineRule="auto"/>
              <w:rPr>
                <w:szCs w:val="24"/>
              </w:rPr>
            </w:pPr>
            <w:r>
              <w:rPr>
                <w:szCs w:val="24"/>
              </w:rPr>
              <w:t>Holland Model</w:t>
            </w:r>
          </w:p>
        </w:tc>
      </w:tr>
      <w:tr w:rsidR="006E3361" w14:paraId="08F9A226" w14:textId="77777777" w:rsidTr="000B36E4">
        <w:trPr>
          <w:trHeight w:val="202"/>
        </w:trPr>
        <w:tc>
          <w:tcPr>
            <w:tcW w:w="1700" w:type="dxa"/>
            <w:shd w:val="clear" w:color="auto" w:fill="auto"/>
            <w:tcMar>
              <w:top w:w="100" w:type="dxa"/>
              <w:left w:w="100" w:type="dxa"/>
              <w:bottom w:w="100" w:type="dxa"/>
              <w:right w:w="100" w:type="dxa"/>
            </w:tcMar>
          </w:tcPr>
          <w:p w14:paraId="49EA89BF" w14:textId="4BFE59F1" w:rsidR="006E3361" w:rsidRDefault="006E3361" w:rsidP="00EB64ED">
            <w:pPr>
              <w:widowControl w:val="0"/>
              <w:pBdr>
                <w:top w:val="nil"/>
                <w:left w:val="nil"/>
                <w:bottom w:val="nil"/>
                <w:right w:val="nil"/>
                <w:between w:val="nil"/>
              </w:pBdr>
              <w:spacing w:line="240" w:lineRule="auto"/>
              <w:rPr>
                <w:szCs w:val="24"/>
              </w:rPr>
            </w:pPr>
            <w:r>
              <w:rPr>
                <w:szCs w:val="24"/>
              </w:rPr>
              <w:t>HPC</w:t>
            </w:r>
          </w:p>
        </w:tc>
        <w:tc>
          <w:tcPr>
            <w:tcW w:w="7660" w:type="dxa"/>
            <w:shd w:val="clear" w:color="auto" w:fill="auto"/>
            <w:tcMar>
              <w:top w:w="100" w:type="dxa"/>
              <w:left w:w="100" w:type="dxa"/>
              <w:bottom w:w="100" w:type="dxa"/>
              <w:right w:w="100" w:type="dxa"/>
            </w:tcMar>
          </w:tcPr>
          <w:p w14:paraId="45B3420C" w14:textId="0196A069" w:rsidR="006E3361" w:rsidRDefault="006E3361" w:rsidP="00EB64ED">
            <w:pPr>
              <w:widowControl w:val="0"/>
              <w:pBdr>
                <w:top w:val="nil"/>
                <w:left w:val="nil"/>
                <w:bottom w:val="nil"/>
                <w:right w:val="nil"/>
                <w:between w:val="nil"/>
              </w:pBdr>
              <w:spacing w:line="240" w:lineRule="auto"/>
              <w:rPr>
                <w:szCs w:val="24"/>
              </w:rPr>
            </w:pPr>
            <w:r>
              <w:rPr>
                <w:szCs w:val="24"/>
              </w:rPr>
              <w:t>High performance computer</w:t>
            </w:r>
          </w:p>
        </w:tc>
      </w:tr>
      <w:tr w:rsidR="00E20E02" w14:paraId="79BE85B6" w14:textId="77777777" w:rsidTr="000B36E4">
        <w:trPr>
          <w:trHeight w:val="202"/>
        </w:trPr>
        <w:tc>
          <w:tcPr>
            <w:tcW w:w="1700" w:type="dxa"/>
            <w:shd w:val="clear" w:color="auto" w:fill="auto"/>
            <w:tcMar>
              <w:top w:w="100" w:type="dxa"/>
              <w:left w:w="100" w:type="dxa"/>
              <w:bottom w:w="100" w:type="dxa"/>
              <w:right w:w="100" w:type="dxa"/>
            </w:tcMar>
          </w:tcPr>
          <w:p w14:paraId="00000081" w14:textId="77777777" w:rsidR="00E20E02" w:rsidRDefault="00797D98" w:rsidP="00EB64ED">
            <w:pPr>
              <w:widowControl w:val="0"/>
              <w:pBdr>
                <w:top w:val="nil"/>
                <w:left w:val="nil"/>
                <w:bottom w:val="nil"/>
                <w:right w:val="nil"/>
                <w:between w:val="nil"/>
              </w:pBdr>
              <w:spacing w:line="240" w:lineRule="auto"/>
              <w:rPr>
                <w:szCs w:val="24"/>
              </w:rPr>
            </w:pPr>
            <w:r>
              <w:rPr>
                <w:szCs w:val="24"/>
              </w:rPr>
              <w:t>IG</w:t>
            </w:r>
          </w:p>
        </w:tc>
        <w:tc>
          <w:tcPr>
            <w:tcW w:w="7660" w:type="dxa"/>
            <w:shd w:val="clear" w:color="auto" w:fill="auto"/>
            <w:tcMar>
              <w:top w:w="100" w:type="dxa"/>
              <w:left w:w="100" w:type="dxa"/>
              <w:bottom w:w="100" w:type="dxa"/>
              <w:right w:w="100" w:type="dxa"/>
            </w:tcMar>
          </w:tcPr>
          <w:p w14:paraId="00000082" w14:textId="77777777" w:rsidR="00E20E02" w:rsidRDefault="00797D98" w:rsidP="00EB64ED">
            <w:pPr>
              <w:widowControl w:val="0"/>
              <w:pBdr>
                <w:top w:val="nil"/>
                <w:left w:val="nil"/>
                <w:bottom w:val="nil"/>
                <w:right w:val="nil"/>
                <w:between w:val="nil"/>
              </w:pBdr>
              <w:spacing w:line="240" w:lineRule="auto"/>
              <w:rPr>
                <w:szCs w:val="24"/>
              </w:rPr>
            </w:pPr>
            <w:r>
              <w:rPr>
                <w:szCs w:val="24"/>
              </w:rPr>
              <w:t>Infragravity</w:t>
            </w:r>
          </w:p>
        </w:tc>
      </w:tr>
      <w:tr w:rsidR="00E20E02" w14:paraId="1D1C8BB5" w14:textId="77777777" w:rsidTr="000B36E4">
        <w:trPr>
          <w:trHeight w:val="202"/>
        </w:trPr>
        <w:tc>
          <w:tcPr>
            <w:tcW w:w="1700" w:type="dxa"/>
            <w:shd w:val="clear" w:color="auto" w:fill="auto"/>
            <w:tcMar>
              <w:top w:w="100" w:type="dxa"/>
              <w:left w:w="100" w:type="dxa"/>
              <w:bottom w:w="100" w:type="dxa"/>
              <w:right w:w="100" w:type="dxa"/>
            </w:tcMar>
          </w:tcPr>
          <w:p w14:paraId="00000083" w14:textId="77777777" w:rsidR="00E20E02" w:rsidRDefault="00797D98" w:rsidP="00EB64ED">
            <w:pPr>
              <w:widowControl w:val="0"/>
              <w:pBdr>
                <w:top w:val="nil"/>
                <w:left w:val="nil"/>
                <w:bottom w:val="nil"/>
                <w:right w:val="nil"/>
                <w:between w:val="nil"/>
              </w:pBdr>
              <w:spacing w:line="240" w:lineRule="auto"/>
              <w:rPr>
                <w:szCs w:val="24"/>
              </w:rPr>
            </w:pPr>
            <w:r>
              <w:rPr>
                <w:szCs w:val="24"/>
              </w:rPr>
              <w:t>IPCC</w:t>
            </w:r>
          </w:p>
        </w:tc>
        <w:tc>
          <w:tcPr>
            <w:tcW w:w="7660" w:type="dxa"/>
            <w:shd w:val="clear" w:color="auto" w:fill="auto"/>
            <w:tcMar>
              <w:top w:w="100" w:type="dxa"/>
              <w:left w:w="100" w:type="dxa"/>
              <w:bottom w:w="100" w:type="dxa"/>
              <w:right w:w="100" w:type="dxa"/>
            </w:tcMar>
          </w:tcPr>
          <w:p w14:paraId="00000084" w14:textId="77777777" w:rsidR="00E20E02" w:rsidRDefault="00797D98" w:rsidP="00EB64ED">
            <w:pPr>
              <w:widowControl w:val="0"/>
              <w:pBdr>
                <w:top w:val="nil"/>
                <w:left w:val="nil"/>
                <w:bottom w:val="nil"/>
                <w:right w:val="nil"/>
                <w:between w:val="nil"/>
              </w:pBdr>
              <w:spacing w:line="240" w:lineRule="auto"/>
              <w:rPr>
                <w:szCs w:val="24"/>
              </w:rPr>
            </w:pPr>
            <w:r>
              <w:rPr>
                <w:szCs w:val="24"/>
              </w:rPr>
              <w:t>Intergovernmental Panel on Climate Change</w:t>
            </w:r>
          </w:p>
        </w:tc>
      </w:tr>
      <w:tr w:rsidR="00E20E02" w14:paraId="6B286A81" w14:textId="77777777" w:rsidTr="000B36E4">
        <w:trPr>
          <w:trHeight w:val="202"/>
        </w:trPr>
        <w:tc>
          <w:tcPr>
            <w:tcW w:w="1700" w:type="dxa"/>
            <w:shd w:val="clear" w:color="auto" w:fill="auto"/>
            <w:tcMar>
              <w:top w:w="100" w:type="dxa"/>
              <w:left w:w="100" w:type="dxa"/>
              <w:bottom w:w="100" w:type="dxa"/>
              <w:right w:w="100" w:type="dxa"/>
            </w:tcMar>
          </w:tcPr>
          <w:p w14:paraId="00000085" w14:textId="77777777" w:rsidR="00E20E02" w:rsidRDefault="00797D98" w:rsidP="00EB64ED">
            <w:pPr>
              <w:widowControl w:val="0"/>
              <w:pBdr>
                <w:top w:val="nil"/>
                <w:left w:val="nil"/>
                <w:bottom w:val="nil"/>
                <w:right w:val="nil"/>
                <w:between w:val="nil"/>
              </w:pBdr>
              <w:spacing w:line="240" w:lineRule="auto"/>
              <w:rPr>
                <w:szCs w:val="24"/>
              </w:rPr>
            </w:pPr>
            <w:r>
              <w:rPr>
                <w:szCs w:val="24"/>
              </w:rPr>
              <w:t>lidar</w:t>
            </w:r>
          </w:p>
        </w:tc>
        <w:tc>
          <w:tcPr>
            <w:tcW w:w="7660" w:type="dxa"/>
            <w:shd w:val="clear" w:color="auto" w:fill="auto"/>
            <w:tcMar>
              <w:top w:w="100" w:type="dxa"/>
              <w:left w:w="100" w:type="dxa"/>
              <w:bottom w:w="100" w:type="dxa"/>
              <w:right w:w="100" w:type="dxa"/>
            </w:tcMar>
          </w:tcPr>
          <w:p w14:paraId="00000086" w14:textId="77777777" w:rsidR="00E20E02" w:rsidRDefault="00797D98" w:rsidP="00EB64ED">
            <w:pPr>
              <w:widowControl w:val="0"/>
              <w:pBdr>
                <w:top w:val="nil"/>
                <w:left w:val="nil"/>
                <w:bottom w:val="nil"/>
                <w:right w:val="nil"/>
                <w:between w:val="nil"/>
              </w:pBdr>
              <w:spacing w:line="240" w:lineRule="auto"/>
              <w:rPr>
                <w:szCs w:val="24"/>
              </w:rPr>
            </w:pPr>
            <w:r>
              <w:rPr>
                <w:szCs w:val="24"/>
              </w:rPr>
              <w:t>Light detection and ranging</w:t>
            </w:r>
          </w:p>
        </w:tc>
      </w:tr>
      <w:tr w:rsidR="00E20E02" w14:paraId="4F55B0EC" w14:textId="77777777" w:rsidTr="000B36E4">
        <w:trPr>
          <w:trHeight w:val="202"/>
        </w:trPr>
        <w:tc>
          <w:tcPr>
            <w:tcW w:w="1700" w:type="dxa"/>
            <w:shd w:val="clear" w:color="auto" w:fill="auto"/>
            <w:tcMar>
              <w:top w:w="100" w:type="dxa"/>
              <w:left w:w="100" w:type="dxa"/>
              <w:bottom w:w="100" w:type="dxa"/>
              <w:right w:w="100" w:type="dxa"/>
            </w:tcMar>
          </w:tcPr>
          <w:p w14:paraId="00000089" w14:textId="77777777" w:rsidR="00E20E02" w:rsidRDefault="00797D98" w:rsidP="00EB64ED">
            <w:pPr>
              <w:widowControl w:val="0"/>
              <w:pBdr>
                <w:top w:val="nil"/>
                <w:left w:val="nil"/>
                <w:bottom w:val="nil"/>
                <w:right w:val="nil"/>
                <w:between w:val="nil"/>
              </w:pBdr>
              <w:spacing w:line="240" w:lineRule="auto"/>
              <w:rPr>
                <w:szCs w:val="24"/>
              </w:rPr>
            </w:pPr>
            <w:r>
              <w:rPr>
                <w:szCs w:val="24"/>
              </w:rPr>
              <w:t>MSL</w:t>
            </w:r>
          </w:p>
        </w:tc>
        <w:tc>
          <w:tcPr>
            <w:tcW w:w="7660" w:type="dxa"/>
            <w:shd w:val="clear" w:color="auto" w:fill="auto"/>
            <w:tcMar>
              <w:top w:w="100" w:type="dxa"/>
              <w:left w:w="100" w:type="dxa"/>
              <w:bottom w:w="100" w:type="dxa"/>
              <w:right w:w="100" w:type="dxa"/>
            </w:tcMar>
          </w:tcPr>
          <w:p w14:paraId="0000008A" w14:textId="77777777" w:rsidR="00E20E02" w:rsidRDefault="00797D98" w:rsidP="00EB64ED">
            <w:pPr>
              <w:widowControl w:val="0"/>
              <w:pBdr>
                <w:top w:val="nil"/>
                <w:left w:val="nil"/>
                <w:bottom w:val="nil"/>
                <w:right w:val="nil"/>
                <w:between w:val="nil"/>
              </w:pBdr>
              <w:spacing w:line="240" w:lineRule="auto"/>
              <w:rPr>
                <w:szCs w:val="24"/>
              </w:rPr>
            </w:pPr>
            <w:r>
              <w:rPr>
                <w:szCs w:val="24"/>
              </w:rPr>
              <w:t>Mean Sea Level</w:t>
            </w:r>
          </w:p>
        </w:tc>
      </w:tr>
      <w:tr w:rsidR="00E20E02" w14:paraId="25713031" w14:textId="77777777" w:rsidTr="000B36E4">
        <w:trPr>
          <w:trHeight w:val="202"/>
        </w:trPr>
        <w:tc>
          <w:tcPr>
            <w:tcW w:w="1700" w:type="dxa"/>
            <w:shd w:val="clear" w:color="auto" w:fill="auto"/>
            <w:tcMar>
              <w:top w:w="100" w:type="dxa"/>
              <w:left w:w="100" w:type="dxa"/>
              <w:bottom w:w="100" w:type="dxa"/>
              <w:right w:w="100" w:type="dxa"/>
            </w:tcMar>
          </w:tcPr>
          <w:p w14:paraId="0000008B" w14:textId="77777777" w:rsidR="00E20E02" w:rsidRDefault="00797D98" w:rsidP="00EB64ED">
            <w:pPr>
              <w:widowControl w:val="0"/>
              <w:pBdr>
                <w:top w:val="nil"/>
                <w:left w:val="nil"/>
                <w:bottom w:val="nil"/>
                <w:right w:val="nil"/>
                <w:between w:val="nil"/>
              </w:pBdr>
              <w:spacing w:line="240" w:lineRule="auto"/>
              <w:rPr>
                <w:szCs w:val="24"/>
              </w:rPr>
            </w:pPr>
            <w:r>
              <w:rPr>
                <w:szCs w:val="24"/>
              </w:rPr>
              <w:t>NCEI</w:t>
            </w:r>
          </w:p>
        </w:tc>
        <w:tc>
          <w:tcPr>
            <w:tcW w:w="7660" w:type="dxa"/>
            <w:shd w:val="clear" w:color="auto" w:fill="auto"/>
            <w:tcMar>
              <w:top w:w="100" w:type="dxa"/>
              <w:left w:w="100" w:type="dxa"/>
              <w:bottom w:w="100" w:type="dxa"/>
              <w:right w:w="100" w:type="dxa"/>
            </w:tcMar>
          </w:tcPr>
          <w:p w14:paraId="0000008C" w14:textId="77777777" w:rsidR="00E20E02" w:rsidRDefault="00797D98" w:rsidP="00EB64ED">
            <w:pPr>
              <w:widowControl w:val="0"/>
              <w:pBdr>
                <w:top w:val="nil"/>
                <w:left w:val="nil"/>
                <w:bottom w:val="nil"/>
                <w:right w:val="nil"/>
                <w:between w:val="nil"/>
              </w:pBdr>
              <w:spacing w:line="240" w:lineRule="auto"/>
              <w:rPr>
                <w:szCs w:val="24"/>
              </w:rPr>
            </w:pPr>
            <w:r>
              <w:rPr>
                <w:szCs w:val="24"/>
              </w:rPr>
              <w:t>National Centers for Environmental Information</w:t>
            </w:r>
          </w:p>
        </w:tc>
      </w:tr>
      <w:tr w:rsidR="00BC5F6F" w14:paraId="7BB499AD" w14:textId="77777777" w:rsidTr="000B36E4">
        <w:trPr>
          <w:trHeight w:val="202"/>
        </w:trPr>
        <w:tc>
          <w:tcPr>
            <w:tcW w:w="1700" w:type="dxa"/>
            <w:shd w:val="clear" w:color="auto" w:fill="auto"/>
            <w:tcMar>
              <w:top w:w="100" w:type="dxa"/>
              <w:left w:w="100" w:type="dxa"/>
              <w:bottom w:w="100" w:type="dxa"/>
              <w:right w:w="100" w:type="dxa"/>
            </w:tcMar>
          </w:tcPr>
          <w:p w14:paraId="5D3BC3AA" w14:textId="528AE6C3" w:rsidR="00BC5F6F" w:rsidRDefault="00BC5F6F" w:rsidP="00EB64ED">
            <w:pPr>
              <w:widowControl w:val="0"/>
              <w:pBdr>
                <w:top w:val="nil"/>
                <w:left w:val="nil"/>
                <w:bottom w:val="nil"/>
                <w:right w:val="nil"/>
                <w:between w:val="nil"/>
              </w:pBdr>
              <w:spacing w:line="240" w:lineRule="auto"/>
              <w:rPr>
                <w:szCs w:val="24"/>
              </w:rPr>
            </w:pPr>
            <w:r>
              <w:rPr>
                <w:szCs w:val="24"/>
              </w:rPr>
              <w:t>NearCom</w:t>
            </w:r>
          </w:p>
        </w:tc>
        <w:tc>
          <w:tcPr>
            <w:tcW w:w="7660" w:type="dxa"/>
            <w:shd w:val="clear" w:color="auto" w:fill="auto"/>
            <w:tcMar>
              <w:top w:w="100" w:type="dxa"/>
              <w:left w:w="100" w:type="dxa"/>
              <w:bottom w:w="100" w:type="dxa"/>
              <w:right w:w="100" w:type="dxa"/>
            </w:tcMar>
          </w:tcPr>
          <w:p w14:paraId="58CE4186" w14:textId="70A0E94D" w:rsidR="00BC5F6F" w:rsidRDefault="00BC5F6F" w:rsidP="00EB64ED">
            <w:pPr>
              <w:widowControl w:val="0"/>
              <w:pBdr>
                <w:top w:val="nil"/>
                <w:left w:val="nil"/>
                <w:bottom w:val="nil"/>
                <w:right w:val="nil"/>
                <w:between w:val="nil"/>
              </w:pBdr>
              <w:spacing w:line="240" w:lineRule="auto"/>
              <w:rPr>
                <w:szCs w:val="24"/>
              </w:rPr>
            </w:pPr>
            <w:r>
              <w:rPr>
                <w:szCs w:val="24"/>
              </w:rPr>
              <w:t>Nearshore Community Model (Class II)</w:t>
            </w:r>
          </w:p>
        </w:tc>
      </w:tr>
      <w:tr w:rsidR="00B705F7" w14:paraId="060C9479" w14:textId="77777777" w:rsidTr="000B36E4">
        <w:trPr>
          <w:trHeight w:val="202"/>
        </w:trPr>
        <w:tc>
          <w:tcPr>
            <w:tcW w:w="1700" w:type="dxa"/>
            <w:shd w:val="clear" w:color="auto" w:fill="auto"/>
            <w:tcMar>
              <w:top w:w="100" w:type="dxa"/>
              <w:left w:w="100" w:type="dxa"/>
              <w:bottom w:w="100" w:type="dxa"/>
              <w:right w:w="100" w:type="dxa"/>
            </w:tcMar>
          </w:tcPr>
          <w:p w14:paraId="10DD0CAA" w14:textId="4D725D5E" w:rsidR="00B705F7" w:rsidRDefault="00B705F7" w:rsidP="00EB64ED">
            <w:pPr>
              <w:widowControl w:val="0"/>
              <w:pBdr>
                <w:top w:val="nil"/>
                <w:left w:val="nil"/>
                <w:bottom w:val="nil"/>
                <w:right w:val="nil"/>
                <w:between w:val="nil"/>
              </w:pBdr>
              <w:spacing w:line="240" w:lineRule="auto"/>
              <w:rPr>
                <w:szCs w:val="24"/>
              </w:rPr>
            </w:pPr>
            <w:r>
              <w:rPr>
                <w:szCs w:val="24"/>
              </w:rPr>
              <w:t>netCDF</w:t>
            </w:r>
          </w:p>
        </w:tc>
        <w:tc>
          <w:tcPr>
            <w:tcW w:w="7660" w:type="dxa"/>
            <w:shd w:val="clear" w:color="auto" w:fill="auto"/>
            <w:tcMar>
              <w:top w:w="100" w:type="dxa"/>
              <w:left w:w="100" w:type="dxa"/>
              <w:bottom w:w="100" w:type="dxa"/>
              <w:right w:w="100" w:type="dxa"/>
            </w:tcMar>
          </w:tcPr>
          <w:p w14:paraId="0B3B893D" w14:textId="1E8DFFA4" w:rsidR="00B705F7" w:rsidRDefault="00EE603C" w:rsidP="00EB64ED">
            <w:pPr>
              <w:widowControl w:val="0"/>
              <w:pBdr>
                <w:top w:val="nil"/>
                <w:left w:val="nil"/>
                <w:bottom w:val="nil"/>
                <w:right w:val="nil"/>
                <w:between w:val="nil"/>
              </w:pBdr>
              <w:spacing w:line="240" w:lineRule="auto"/>
              <w:rPr>
                <w:szCs w:val="24"/>
              </w:rPr>
            </w:pPr>
            <w:r>
              <w:rPr>
                <w:szCs w:val="24"/>
              </w:rPr>
              <w:t>Network Common Data Form</w:t>
            </w:r>
          </w:p>
        </w:tc>
      </w:tr>
      <w:tr w:rsidR="00E20E02" w14:paraId="3532B7B8" w14:textId="77777777" w:rsidTr="000B36E4">
        <w:trPr>
          <w:trHeight w:val="202"/>
        </w:trPr>
        <w:tc>
          <w:tcPr>
            <w:tcW w:w="1700" w:type="dxa"/>
            <w:shd w:val="clear" w:color="auto" w:fill="auto"/>
            <w:tcMar>
              <w:top w:w="100" w:type="dxa"/>
              <w:left w:w="100" w:type="dxa"/>
              <w:bottom w:w="100" w:type="dxa"/>
              <w:right w:w="100" w:type="dxa"/>
            </w:tcMar>
          </w:tcPr>
          <w:p w14:paraId="0000008F" w14:textId="77777777" w:rsidR="00E20E02" w:rsidRDefault="00797D98" w:rsidP="00EB64ED">
            <w:pPr>
              <w:widowControl w:val="0"/>
              <w:pBdr>
                <w:top w:val="nil"/>
                <w:left w:val="nil"/>
                <w:bottom w:val="nil"/>
                <w:right w:val="nil"/>
                <w:between w:val="nil"/>
              </w:pBdr>
              <w:spacing w:line="240" w:lineRule="auto"/>
              <w:rPr>
                <w:szCs w:val="24"/>
              </w:rPr>
            </w:pPr>
            <w:r>
              <w:rPr>
                <w:szCs w:val="24"/>
              </w:rPr>
              <w:t>NHC</w:t>
            </w:r>
          </w:p>
        </w:tc>
        <w:tc>
          <w:tcPr>
            <w:tcW w:w="7660" w:type="dxa"/>
            <w:shd w:val="clear" w:color="auto" w:fill="auto"/>
            <w:tcMar>
              <w:top w:w="100" w:type="dxa"/>
              <w:left w:w="100" w:type="dxa"/>
              <w:bottom w:w="100" w:type="dxa"/>
              <w:right w:w="100" w:type="dxa"/>
            </w:tcMar>
          </w:tcPr>
          <w:p w14:paraId="00000090" w14:textId="77777777" w:rsidR="00E20E02" w:rsidRDefault="00797D98" w:rsidP="00EB64ED">
            <w:pPr>
              <w:widowControl w:val="0"/>
              <w:pBdr>
                <w:top w:val="nil"/>
                <w:left w:val="nil"/>
                <w:bottom w:val="nil"/>
                <w:right w:val="nil"/>
                <w:between w:val="nil"/>
              </w:pBdr>
              <w:spacing w:line="240" w:lineRule="auto"/>
              <w:rPr>
                <w:szCs w:val="24"/>
              </w:rPr>
            </w:pPr>
            <w:r>
              <w:rPr>
                <w:szCs w:val="24"/>
              </w:rPr>
              <w:t>National Hurricane Center</w:t>
            </w:r>
          </w:p>
        </w:tc>
      </w:tr>
      <w:tr w:rsidR="00E20E02" w14:paraId="75BEE0CA" w14:textId="77777777" w:rsidTr="000B36E4">
        <w:trPr>
          <w:trHeight w:val="202"/>
        </w:trPr>
        <w:tc>
          <w:tcPr>
            <w:tcW w:w="1700" w:type="dxa"/>
            <w:shd w:val="clear" w:color="auto" w:fill="auto"/>
            <w:tcMar>
              <w:top w:w="100" w:type="dxa"/>
              <w:left w:w="100" w:type="dxa"/>
              <w:bottom w:w="100" w:type="dxa"/>
              <w:right w:w="100" w:type="dxa"/>
            </w:tcMar>
          </w:tcPr>
          <w:p w14:paraId="00000091" w14:textId="77777777" w:rsidR="00E20E02" w:rsidRDefault="00797D98" w:rsidP="00EB64ED">
            <w:pPr>
              <w:widowControl w:val="0"/>
              <w:pBdr>
                <w:top w:val="nil"/>
                <w:left w:val="nil"/>
                <w:bottom w:val="nil"/>
                <w:right w:val="nil"/>
                <w:between w:val="nil"/>
              </w:pBdr>
              <w:spacing w:line="240" w:lineRule="auto"/>
              <w:rPr>
                <w:szCs w:val="24"/>
              </w:rPr>
            </w:pPr>
            <w:r>
              <w:rPr>
                <w:szCs w:val="24"/>
              </w:rPr>
              <w:t>NLSWE</w:t>
            </w:r>
          </w:p>
        </w:tc>
        <w:tc>
          <w:tcPr>
            <w:tcW w:w="7660" w:type="dxa"/>
            <w:shd w:val="clear" w:color="auto" w:fill="auto"/>
            <w:tcMar>
              <w:top w:w="100" w:type="dxa"/>
              <w:left w:w="100" w:type="dxa"/>
              <w:bottom w:w="100" w:type="dxa"/>
              <w:right w:w="100" w:type="dxa"/>
            </w:tcMar>
          </w:tcPr>
          <w:p w14:paraId="00000092" w14:textId="77777777" w:rsidR="00E20E02" w:rsidRDefault="00797D98" w:rsidP="00EB64ED">
            <w:pPr>
              <w:spacing w:line="240" w:lineRule="auto"/>
              <w:jc w:val="both"/>
              <w:rPr>
                <w:szCs w:val="24"/>
              </w:rPr>
            </w:pPr>
            <w:r>
              <w:rPr>
                <w:szCs w:val="24"/>
              </w:rPr>
              <w:t>Nonlinear Shallow Water Equations</w:t>
            </w:r>
          </w:p>
        </w:tc>
      </w:tr>
      <w:tr w:rsidR="00E20E02" w14:paraId="36C29926" w14:textId="77777777" w:rsidTr="000B36E4">
        <w:trPr>
          <w:trHeight w:val="202"/>
        </w:trPr>
        <w:tc>
          <w:tcPr>
            <w:tcW w:w="1700" w:type="dxa"/>
            <w:shd w:val="clear" w:color="auto" w:fill="auto"/>
            <w:tcMar>
              <w:top w:w="100" w:type="dxa"/>
              <w:left w:w="100" w:type="dxa"/>
              <w:bottom w:w="100" w:type="dxa"/>
              <w:right w:w="100" w:type="dxa"/>
            </w:tcMar>
          </w:tcPr>
          <w:p w14:paraId="00000093" w14:textId="77777777" w:rsidR="00E20E02" w:rsidRDefault="00797D98" w:rsidP="00EB64ED">
            <w:pPr>
              <w:widowControl w:val="0"/>
              <w:pBdr>
                <w:top w:val="nil"/>
                <w:left w:val="nil"/>
                <w:bottom w:val="nil"/>
                <w:right w:val="nil"/>
                <w:between w:val="nil"/>
              </w:pBdr>
              <w:spacing w:line="240" w:lineRule="auto"/>
              <w:rPr>
                <w:szCs w:val="24"/>
              </w:rPr>
            </w:pPr>
            <w:r>
              <w:rPr>
                <w:szCs w:val="24"/>
              </w:rPr>
              <w:t>NOAA</w:t>
            </w:r>
          </w:p>
        </w:tc>
        <w:tc>
          <w:tcPr>
            <w:tcW w:w="7660" w:type="dxa"/>
            <w:shd w:val="clear" w:color="auto" w:fill="auto"/>
            <w:tcMar>
              <w:top w:w="100" w:type="dxa"/>
              <w:left w:w="100" w:type="dxa"/>
              <w:bottom w:w="100" w:type="dxa"/>
              <w:right w:w="100" w:type="dxa"/>
            </w:tcMar>
          </w:tcPr>
          <w:p w14:paraId="00000094" w14:textId="77777777" w:rsidR="00E20E02" w:rsidRDefault="00797D98" w:rsidP="00EB64ED">
            <w:pPr>
              <w:widowControl w:val="0"/>
              <w:pBdr>
                <w:top w:val="nil"/>
                <w:left w:val="nil"/>
                <w:bottom w:val="nil"/>
                <w:right w:val="nil"/>
                <w:between w:val="nil"/>
              </w:pBdr>
              <w:spacing w:line="240" w:lineRule="auto"/>
              <w:rPr>
                <w:szCs w:val="24"/>
              </w:rPr>
            </w:pPr>
            <w:r>
              <w:rPr>
                <w:szCs w:val="24"/>
              </w:rPr>
              <w:t>National Oceanic and Atmospheric Administration</w:t>
            </w:r>
          </w:p>
        </w:tc>
      </w:tr>
      <w:tr w:rsidR="00E20E02" w14:paraId="627A12B5" w14:textId="77777777" w:rsidTr="000B36E4">
        <w:trPr>
          <w:trHeight w:val="202"/>
        </w:trPr>
        <w:tc>
          <w:tcPr>
            <w:tcW w:w="1700" w:type="dxa"/>
            <w:shd w:val="clear" w:color="auto" w:fill="auto"/>
            <w:tcMar>
              <w:top w:w="100" w:type="dxa"/>
              <w:left w:w="100" w:type="dxa"/>
              <w:bottom w:w="100" w:type="dxa"/>
              <w:right w:w="100" w:type="dxa"/>
            </w:tcMar>
          </w:tcPr>
          <w:p w14:paraId="00000095" w14:textId="77777777" w:rsidR="00E20E02" w:rsidRDefault="00797D98" w:rsidP="00EB64ED">
            <w:pPr>
              <w:widowControl w:val="0"/>
              <w:pBdr>
                <w:top w:val="nil"/>
                <w:left w:val="nil"/>
                <w:bottom w:val="nil"/>
                <w:right w:val="nil"/>
                <w:between w:val="nil"/>
              </w:pBdr>
              <w:spacing w:line="240" w:lineRule="auto"/>
              <w:rPr>
                <w:szCs w:val="24"/>
              </w:rPr>
            </w:pPr>
            <w:r>
              <w:rPr>
                <w:szCs w:val="24"/>
              </w:rPr>
              <w:t>NOPP</w:t>
            </w:r>
          </w:p>
        </w:tc>
        <w:tc>
          <w:tcPr>
            <w:tcW w:w="7660" w:type="dxa"/>
            <w:shd w:val="clear" w:color="auto" w:fill="auto"/>
            <w:tcMar>
              <w:top w:w="100" w:type="dxa"/>
              <w:left w:w="100" w:type="dxa"/>
              <w:bottom w:w="100" w:type="dxa"/>
              <w:right w:w="100" w:type="dxa"/>
            </w:tcMar>
          </w:tcPr>
          <w:p w14:paraId="00000096" w14:textId="77777777" w:rsidR="00E20E02" w:rsidRDefault="00797D98" w:rsidP="00EB64ED">
            <w:pPr>
              <w:widowControl w:val="0"/>
              <w:pBdr>
                <w:top w:val="nil"/>
                <w:left w:val="nil"/>
                <w:bottom w:val="nil"/>
                <w:right w:val="nil"/>
                <w:between w:val="nil"/>
              </w:pBdr>
              <w:spacing w:line="240" w:lineRule="auto"/>
              <w:rPr>
                <w:szCs w:val="24"/>
              </w:rPr>
            </w:pPr>
            <w:r>
              <w:rPr>
                <w:szCs w:val="24"/>
              </w:rPr>
              <w:t>National Oceanographic Partnership Program</w:t>
            </w:r>
          </w:p>
        </w:tc>
      </w:tr>
      <w:tr w:rsidR="00990F24" w14:paraId="2727358E" w14:textId="77777777" w:rsidTr="000B36E4">
        <w:trPr>
          <w:trHeight w:val="202"/>
        </w:trPr>
        <w:tc>
          <w:tcPr>
            <w:tcW w:w="1700" w:type="dxa"/>
            <w:shd w:val="clear" w:color="auto" w:fill="auto"/>
            <w:tcMar>
              <w:top w:w="100" w:type="dxa"/>
              <w:left w:w="100" w:type="dxa"/>
              <w:bottom w:w="100" w:type="dxa"/>
              <w:right w:w="100" w:type="dxa"/>
            </w:tcMar>
          </w:tcPr>
          <w:p w14:paraId="026A9BF9" w14:textId="59DC0D0E" w:rsidR="00990F24" w:rsidRDefault="00990F24" w:rsidP="00EB64ED">
            <w:pPr>
              <w:widowControl w:val="0"/>
              <w:pBdr>
                <w:top w:val="nil"/>
                <w:left w:val="nil"/>
                <w:bottom w:val="nil"/>
                <w:right w:val="nil"/>
                <w:between w:val="nil"/>
              </w:pBdr>
              <w:spacing w:line="240" w:lineRule="auto"/>
              <w:rPr>
                <w:szCs w:val="24"/>
              </w:rPr>
            </w:pPr>
            <w:r>
              <w:rPr>
                <w:szCs w:val="24"/>
              </w:rPr>
              <w:t>NWS</w:t>
            </w:r>
          </w:p>
        </w:tc>
        <w:tc>
          <w:tcPr>
            <w:tcW w:w="7660" w:type="dxa"/>
            <w:shd w:val="clear" w:color="auto" w:fill="auto"/>
            <w:tcMar>
              <w:top w:w="100" w:type="dxa"/>
              <w:left w:w="100" w:type="dxa"/>
              <w:bottom w:w="100" w:type="dxa"/>
              <w:right w:w="100" w:type="dxa"/>
            </w:tcMar>
          </w:tcPr>
          <w:p w14:paraId="4EEE4DB0" w14:textId="06D0C8EC" w:rsidR="00990F24" w:rsidRDefault="00990F24" w:rsidP="00EB64ED">
            <w:pPr>
              <w:widowControl w:val="0"/>
              <w:pBdr>
                <w:top w:val="nil"/>
                <w:left w:val="nil"/>
                <w:bottom w:val="nil"/>
                <w:right w:val="nil"/>
                <w:between w:val="nil"/>
              </w:pBdr>
              <w:spacing w:line="240" w:lineRule="auto"/>
              <w:rPr>
                <w:szCs w:val="24"/>
              </w:rPr>
            </w:pPr>
            <w:r>
              <w:rPr>
                <w:szCs w:val="24"/>
              </w:rPr>
              <w:t xml:space="preserve">National </w:t>
            </w:r>
            <w:r w:rsidR="00F23FF9">
              <w:rPr>
                <w:szCs w:val="24"/>
              </w:rPr>
              <w:t>Weather S</w:t>
            </w:r>
            <w:r w:rsidR="00E40CCB">
              <w:rPr>
                <w:szCs w:val="24"/>
              </w:rPr>
              <w:t>ervice</w:t>
            </w:r>
          </w:p>
        </w:tc>
      </w:tr>
      <w:tr w:rsidR="00120E80" w14:paraId="1937CC06" w14:textId="77777777" w:rsidTr="000B36E4">
        <w:trPr>
          <w:trHeight w:val="202"/>
        </w:trPr>
        <w:tc>
          <w:tcPr>
            <w:tcW w:w="1700" w:type="dxa"/>
            <w:shd w:val="clear" w:color="auto" w:fill="auto"/>
            <w:tcMar>
              <w:top w:w="100" w:type="dxa"/>
              <w:left w:w="100" w:type="dxa"/>
              <w:bottom w:w="100" w:type="dxa"/>
              <w:right w:w="100" w:type="dxa"/>
            </w:tcMar>
          </w:tcPr>
          <w:p w14:paraId="3DB58C7E" w14:textId="274BB34A" w:rsidR="00120E80" w:rsidRDefault="00120E80" w:rsidP="00EB64ED">
            <w:pPr>
              <w:widowControl w:val="0"/>
              <w:pBdr>
                <w:top w:val="nil"/>
                <w:left w:val="nil"/>
                <w:bottom w:val="nil"/>
                <w:right w:val="nil"/>
                <w:between w:val="nil"/>
              </w:pBdr>
              <w:spacing w:line="240" w:lineRule="auto"/>
              <w:rPr>
                <w:szCs w:val="24"/>
              </w:rPr>
            </w:pPr>
            <w:r>
              <w:rPr>
                <w:szCs w:val="24"/>
              </w:rPr>
              <w:t>PD</w:t>
            </w:r>
          </w:p>
        </w:tc>
        <w:tc>
          <w:tcPr>
            <w:tcW w:w="7660" w:type="dxa"/>
            <w:shd w:val="clear" w:color="auto" w:fill="auto"/>
            <w:tcMar>
              <w:top w:w="100" w:type="dxa"/>
              <w:left w:w="100" w:type="dxa"/>
              <w:bottom w:w="100" w:type="dxa"/>
              <w:right w:w="100" w:type="dxa"/>
            </w:tcMar>
          </w:tcPr>
          <w:p w14:paraId="78DB8986" w14:textId="2D46FA8E" w:rsidR="00120E80" w:rsidRDefault="00120E80" w:rsidP="00EB64ED">
            <w:pPr>
              <w:spacing w:line="240" w:lineRule="auto"/>
              <w:rPr>
                <w:szCs w:val="24"/>
              </w:rPr>
            </w:pPr>
            <w:r>
              <w:rPr>
                <w:szCs w:val="24"/>
              </w:rPr>
              <w:t>Pressure Drop</w:t>
            </w:r>
          </w:p>
        </w:tc>
      </w:tr>
      <w:tr w:rsidR="00E20E02" w14:paraId="376EEC29" w14:textId="77777777" w:rsidTr="000B36E4">
        <w:trPr>
          <w:trHeight w:val="202"/>
        </w:trPr>
        <w:tc>
          <w:tcPr>
            <w:tcW w:w="1700" w:type="dxa"/>
            <w:shd w:val="clear" w:color="auto" w:fill="auto"/>
            <w:tcMar>
              <w:top w:w="100" w:type="dxa"/>
              <w:left w:w="100" w:type="dxa"/>
              <w:bottom w:w="100" w:type="dxa"/>
              <w:right w:w="100" w:type="dxa"/>
            </w:tcMar>
          </w:tcPr>
          <w:p w14:paraId="0000009D" w14:textId="77777777" w:rsidR="00E20E02" w:rsidRDefault="00797D98" w:rsidP="00EB64ED">
            <w:pPr>
              <w:widowControl w:val="0"/>
              <w:pBdr>
                <w:top w:val="nil"/>
                <w:left w:val="nil"/>
                <w:bottom w:val="nil"/>
                <w:right w:val="nil"/>
                <w:between w:val="nil"/>
              </w:pBdr>
              <w:spacing w:line="240" w:lineRule="auto"/>
              <w:rPr>
                <w:szCs w:val="24"/>
              </w:rPr>
            </w:pPr>
            <w:r>
              <w:rPr>
                <w:szCs w:val="24"/>
              </w:rPr>
              <w:t>RC</w:t>
            </w:r>
          </w:p>
        </w:tc>
        <w:tc>
          <w:tcPr>
            <w:tcW w:w="7660" w:type="dxa"/>
            <w:shd w:val="clear" w:color="auto" w:fill="auto"/>
            <w:tcMar>
              <w:top w:w="100" w:type="dxa"/>
              <w:left w:w="100" w:type="dxa"/>
              <w:bottom w:w="100" w:type="dxa"/>
              <w:right w:w="100" w:type="dxa"/>
            </w:tcMar>
          </w:tcPr>
          <w:p w14:paraId="0000009E" w14:textId="77777777" w:rsidR="00E20E02" w:rsidRDefault="00797D98" w:rsidP="00EB64ED">
            <w:pPr>
              <w:spacing w:line="240" w:lineRule="auto"/>
              <w:rPr>
                <w:szCs w:val="24"/>
              </w:rPr>
            </w:pPr>
            <w:r>
              <w:rPr>
                <w:szCs w:val="24"/>
              </w:rPr>
              <w:t>Resource Conservation and Resiliency (ESTCP program area)</w:t>
            </w:r>
          </w:p>
        </w:tc>
      </w:tr>
      <w:tr w:rsidR="00E20E02" w14:paraId="3DBB16A3" w14:textId="77777777" w:rsidTr="000B36E4">
        <w:trPr>
          <w:trHeight w:val="202"/>
        </w:trPr>
        <w:tc>
          <w:tcPr>
            <w:tcW w:w="1700" w:type="dxa"/>
            <w:shd w:val="clear" w:color="auto" w:fill="auto"/>
            <w:tcMar>
              <w:top w:w="100" w:type="dxa"/>
              <w:left w:w="100" w:type="dxa"/>
              <w:bottom w:w="100" w:type="dxa"/>
              <w:right w:w="100" w:type="dxa"/>
            </w:tcMar>
          </w:tcPr>
          <w:p w14:paraId="000000A1" w14:textId="77777777" w:rsidR="00E20E02" w:rsidRDefault="00797D98" w:rsidP="00EB64ED">
            <w:pPr>
              <w:widowControl w:val="0"/>
              <w:pBdr>
                <w:top w:val="nil"/>
                <w:left w:val="nil"/>
                <w:bottom w:val="nil"/>
                <w:right w:val="nil"/>
                <w:between w:val="nil"/>
              </w:pBdr>
              <w:spacing w:line="240" w:lineRule="auto"/>
              <w:rPr>
                <w:szCs w:val="24"/>
              </w:rPr>
            </w:pPr>
            <w:r>
              <w:rPr>
                <w:szCs w:val="24"/>
              </w:rPr>
              <w:t>RMW</w:t>
            </w:r>
          </w:p>
        </w:tc>
        <w:tc>
          <w:tcPr>
            <w:tcW w:w="7660" w:type="dxa"/>
            <w:shd w:val="clear" w:color="auto" w:fill="auto"/>
            <w:tcMar>
              <w:top w:w="100" w:type="dxa"/>
              <w:left w:w="100" w:type="dxa"/>
              <w:bottom w:w="100" w:type="dxa"/>
              <w:right w:w="100" w:type="dxa"/>
            </w:tcMar>
          </w:tcPr>
          <w:p w14:paraId="000000A2" w14:textId="77777777" w:rsidR="00E20E02" w:rsidRDefault="00797D98" w:rsidP="00EB64ED">
            <w:pPr>
              <w:spacing w:line="240" w:lineRule="auto"/>
              <w:rPr>
                <w:szCs w:val="24"/>
              </w:rPr>
            </w:pPr>
            <w:r>
              <w:rPr>
                <w:szCs w:val="24"/>
              </w:rPr>
              <w:t>Radius of Maximum Winds</w:t>
            </w:r>
          </w:p>
        </w:tc>
      </w:tr>
      <w:tr w:rsidR="00C359F1" w14:paraId="1EA97CFD" w14:textId="77777777" w:rsidTr="000B36E4">
        <w:trPr>
          <w:trHeight w:val="202"/>
        </w:trPr>
        <w:tc>
          <w:tcPr>
            <w:tcW w:w="1700" w:type="dxa"/>
            <w:shd w:val="clear" w:color="auto" w:fill="auto"/>
            <w:tcMar>
              <w:top w:w="100" w:type="dxa"/>
              <w:left w:w="100" w:type="dxa"/>
              <w:bottom w:w="100" w:type="dxa"/>
              <w:right w:w="100" w:type="dxa"/>
            </w:tcMar>
          </w:tcPr>
          <w:p w14:paraId="21642CEC" w14:textId="432403D9" w:rsidR="00C359F1" w:rsidRDefault="00C359F1" w:rsidP="00EB64ED">
            <w:pPr>
              <w:widowControl w:val="0"/>
              <w:pBdr>
                <w:top w:val="nil"/>
                <w:left w:val="nil"/>
                <w:bottom w:val="nil"/>
                <w:right w:val="nil"/>
                <w:between w:val="nil"/>
              </w:pBdr>
              <w:spacing w:line="240" w:lineRule="auto"/>
              <w:rPr>
                <w:szCs w:val="24"/>
              </w:rPr>
            </w:pPr>
            <w:r>
              <w:rPr>
                <w:szCs w:val="24"/>
              </w:rPr>
              <w:t>RMSE</w:t>
            </w:r>
          </w:p>
        </w:tc>
        <w:tc>
          <w:tcPr>
            <w:tcW w:w="7660" w:type="dxa"/>
            <w:shd w:val="clear" w:color="auto" w:fill="auto"/>
            <w:tcMar>
              <w:top w:w="100" w:type="dxa"/>
              <w:left w:w="100" w:type="dxa"/>
              <w:bottom w:w="100" w:type="dxa"/>
              <w:right w:w="100" w:type="dxa"/>
            </w:tcMar>
          </w:tcPr>
          <w:p w14:paraId="1B1C1049" w14:textId="2E340387" w:rsidR="00C359F1" w:rsidRDefault="00C359F1" w:rsidP="00EB64ED">
            <w:pPr>
              <w:spacing w:line="240" w:lineRule="auto"/>
              <w:rPr>
                <w:szCs w:val="24"/>
              </w:rPr>
            </w:pPr>
            <w:r>
              <w:rPr>
                <w:szCs w:val="24"/>
              </w:rPr>
              <w:t>Root Mean Square Error</w:t>
            </w:r>
          </w:p>
        </w:tc>
      </w:tr>
      <w:tr w:rsidR="008141A9" w14:paraId="2FA84338" w14:textId="77777777" w:rsidTr="000B36E4">
        <w:trPr>
          <w:trHeight w:val="202"/>
        </w:trPr>
        <w:tc>
          <w:tcPr>
            <w:tcW w:w="1700" w:type="dxa"/>
            <w:shd w:val="clear" w:color="auto" w:fill="auto"/>
            <w:tcMar>
              <w:top w:w="100" w:type="dxa"/>
              <w:left w:w="100" w:type="dxa"/>
              <w:bottom w:w="100" w:type="dxa"/>
              <w:right w:w="100" w:type="dxa"/>
            </w:tcMar>
          </w:tcPr>
          <w:p w14:paraId="528B90E1" w14:textId="533CADD1" w:rsidR="008141A9" w:rsidRDefault="008141A9" w:rsidP="00EB64ED">
            <w:pPr>
              <w:widowControl w:val="0"/>
              <w:pBdr>
                <w:top w:val="nil"/>
                <w:left w:val="nil"/>
                <w:bottom w:val="nil"/>
                <w:right w:val="nil"/>
                <w:between w:val="nil"/>
              </w:pBdr>
              <w:spacing w:line="240" w:lineRule="auto"/>
              <w:rPr>
                <w:szCs w:val="24"/>
              </w:rPr>
            </w:pPr>
            <w:r>
              <w:rPr>
                <w:szCs w:val="24"/>
              </w:rPr>
              <w:t>SERDP</w:t>
            </w:r>
          </w:p>
        </w:tc>
        <w:tc>
          <w:tcPr>
            <w:tcW w:w="7660" w:type="dxa"/>
            <w:shd w:val="clear" w:color="auto" w:fill="auto"/>
            <w:tcMar>
              <w:top w:w="100" w:type="dxa"/>
              <w:left w:w="100" w:type="dxa"/>
              <w:bottom w:w="100" w:type="dxa"/>
              <w:right w:w="100" w:type="dxa"/>
            </w:tcMar>
          </w:tcPr>
          <w:p w14:paraId="4F41F030" w14:textId="4B085BF7" w:rsidR="008141A9" w:rsidRDefault="008141A9" w:rsidP="00EB64ED">
            <w:pPr>
              <w:spacing w:line="240" w:lineRule="auto"/>
              <w:jc w:val="both"/>
              <w:rPr>
                <w:szCs w:val="24"/>
              </w:rPr>
            </w:pPr>
            <w:r>
              <w:rPr>
                <w:szCs w:val="24"/>
              </w:rPr>
              <w:t>Strategic Environmental Research and Development Program</w:t>
            </w:r>
          </w:p>
        </w:tc>
      </w:tr>
      <w:tr w:rsidR="00E20E02" w14:paraId="4D60492D" w14:textId="77777777" w:rsidTr="000B36E4">
        <w:trPr>
          <w:trHeight w:val="202"/>
        </w:trPr>
        <w:tc>
          <w:tcPr>
            <w:tcW w:w="1700" w:type="dxa"/>
            <w:shd w:val="clear" w:color="auto" w:fill="auto"/>
            <w:tcMar>
              <w:top w:w="100" w:type="dxa"/>
              <w:left w:w="100" w:type="dxa"/>
              <w:bottom w:w="100" w:type="dxa"/>
              <w:right w:w="100" w:type="dxa"/>
            </w:tcMar>
          </w:tcPr>
          <w:p w14:paraId="000000A3" w14:textId="77777777" w:rsidR="00E20E02" w:rsidRDefault="00797D98" w:rsidP="00EB64ED">
            <w:pPr>
              <w:widowControl w:val="0"/>
              <w:pBdr>
                <w:top w:val="nil"/>
                <w:left w:val="nil"/>
                <w:bottom w:val="nil"/>
                <w:right w:val="nil"/>
                <w:between w:val="nil"/>
              </w:pBdr>
              <w:spacing w:line="240" w:lineRule="auto"/>
              <w:rPr>
                <w:szCs w:val="24"/>
              </w:rPr>
            </w:pPr>
            <w:r>
              <w:rPr>
                <w:szCs w:val="24"/>
              </w:rPr>
              <w:t>SHORECIRC</w:t>
            </w:r>
          </w:p>
        </w:tc>
        <w:tc>
          <w:tcPr>
            <w:tcW w:w="7660" w:type="dxa"/>
            <w:shd w:val="clear" w:color="auto" w:fill="auto"/>
            <w:tcMar>
              <w:top w:w="100" w:type="dxa"/>
              <w:left w:w="100" w:type="dxa"/>
              <w:bottom w:w="100" w:type="dxa"/>
              <w:right w:w="100" w:type="dxa"/>
            </w:tcMar>
          </w:tcPr>
          <w:p w14:paraId="000000A4" w14:textId="77777777" w:rsidR="00E20E02" w:rsidRDefault="00797D98" w:rsidP="00EB64ED">
            <w:pPr>
              <w:spacing w:line="240" w:lineRule="auto"/>
              <w:jc w:val="both"/>
              <w:rPr>
                <w:szCs w:val="24"/>
              </w:rPr>
            </w:pPr>
            <w:r>
              <w:rPr>
                <w:szCs w:val="24"/>
              </w:rPr>
              <w:t>Nearshore circulation model</w:t>
            </w:r>
          </w:p>
        </w:tc>
      </w:tr>
      <w:tr w:rsidR="00E20E02" w14:paraId="01E414A6" w14:textId="77777777" w:rsidTr="000B36E4">
        <w:trPr>
          <w:trHeight w:val="202"/>
        </w:trPr>
        <w:tc>
          <w:tcPr>
            <w:tcW w:w="1700" w:type="dxa"/>
            <w:shd w:val="clear" w:color="auto" w:fill="auto"/>
            <w:tcMar>
              <w:top w:w="100" w:type="dxa"/>
              <w:left w:w="100" w:type="dxa"/>
              <w:bottom w:w="100" w:type="dxa"/>
              <w:right w:w="100" w:type="dxa"/>
            </w:tcMar>
          </w:tcPr>
          <w:p w14:paraId="000000A5" w14:textId="77777777" w:rsidR="00E20E02" w:rsidRDefault="00797D98" w:rsidP="00EB64ED">
            <w:pPr>
              <w:widowControl w:val="0"/>
              <w:pBdr>
                <w:top w:val="nil"/>
                <w:left w:val="nil"/>
                <w:bottom w:val="nil"/>
                <w:right w:val="nil"/>
                <w:between w:val="nil"/>
              </w:pBdr>
              <w:spacing w:line="240" w:lineRule="auto"/>
              <w:rPr>
                <w:szCs w:val="24"/>
              </w:rPr>
            </w:pPr>
            <w:r>
              <w:rPr>
                <w:szCs w:val="24"/>
              </w:rPr>
              <w:t>SLOSH</w:t>
            </w:r>
          </w:p>
        </w:tc>
        <w:tc>
          <w:tcPr>
            <w:tcW w:w="7660" w:type="dxa"/>
            <w:shd w:val="clear" w:color="auto" w:fill="auto"/>
            <w:tcMar>
              <w:top w:w="100" w:type="dxa"/>
              <w:left w:w="100" w:type="dxa"/>
              <w:bottom w:w="100" w:type="dxa"/>
              <w:right w:w="100" w:type="dxa"/>
            </w:tcMar>
          </w:tcPr>
          <w:p w14:paraId="000000A6" w14:textId="77777777" w:rsidR="00E20E02" w:rsidRDefault="00797D98" w:rsidP="00EB64ED">
            <w:pPr>
              <w:spacing w:line="240" w:lineRule="auto"/>
              <w:jc w:val="both"/>
              <w:rPr>
                <w:szCs w:val="24"/>
              </w:rPr>
            </w:pPr>
            <w:r>
              <w:rPr>
                <w:szCs w:val="24"/>
              </w:rPr>
              <w:t>Sea, Lake and Overland Surges from Hurricanes model</w:t>
            </w:r>
          </w:p>
        </w:tc>
      </w:tr>
      <w:tr w:rsidR="00E20E02" w14:paraId="25F8DADB" w14:textId="77777777" w:rsidTr="000B36E4">
        <w:trPr>
          <w:trHeight w:val="202"/>
        </w:trPr>
        <w:tc>
          <w:tcPr>
            <w:tcW w:w="1700" w:type="dxa"/>
            <w:shd w:val="clear" w:color="auto" w:fill="auto"/>
            <w:tcMar>
              <w:top w:w="100" w:type="dxa"/>
              <w:left w:w="100" w:type="dxa"/>
              <w:bottom w:w="100" w:type="dxa"/>
              <w:right w:w="100" w:type="dxa"/>
            </w:tcMar>
          </w:tcPr>
          <w:p w14:paraId="000000A7" w14:textId="77777777" w:rsidR="00E20E02" w:rsidRDefault="00797D98" w:rsidP="00EB64ED">
            <w:pPr>
              <w:widowControl w:val="0"/>
              <w:pBdr>
                <w:top w:val="nil"/>
                <w:left w:val="nil"/>
                <w:bottom w:val="nil"/>
                <w:right w:val="nil"/>
                <w:between w:val="nil"/>
              </w:pBdr>
              <w:spacing w:line="240" w:lineRule="auto"/>
              <w:rPr>
                <w:szCs w:val="24"/>
              </w:rPr>
            </w:pPr>
            <w:r>
              <w:rPr>
                <w:szCs w:val="24"/>
              </w:rPr>
              <w:t>SLR</w:t>
            </w:r>
          </w:p>
        </w:tc>
        <w:tc>
          <w:tcPr>
            <w:tcW w:w="7660" w:type="dxa"/>
            <w:shd w:val="clear" w:color="auto" w:fill="auto"/>
            <w:tcMar>
              <w:top w:w="100" w:type="dxa"/>
              <w:left w:w="100" w:type="dxa"/>
              <w:bottom w:w="100" w:type="dxa"/>
              <w:right w:w="100" w:type="dxa"/>
            </w:tcMar>
          </w:tcPr>
          <w:p w14:paraId="000000A8" w14:textId="77777777" w:rsidR="00E20E02" w:rsidRDefault="00797D98" w:rsidP="00EB64ED">
            <w:pPr>
              <w:widowControl w:val="0"/>
              <w:pBdr>
                <w:top w:val="nil"/>
                <w:left w:val="nil"/>
                <w:bottom w:val="nil"/>
                <w:right w:val="nil"/>
                <w:between w:val="nil"/>
              </w:pBdr>
              <w:spacing w:line="240" w:lineRule="auto"/>
              <w:rPr>
                <w:szCs w:val="24"/>
              </w:rPr>
            </w:pPr>
            <w:r>
              <w:rPr>
                <w:szCs w:val="24"/>
              </w:rPr>
              <w:t>Sea Level Rise</w:t>
            </w:r>
          </w:p>
        </w:tc>
      </w:tr>
      <w:tr w:rsidR="00E20E02" w14:paraId="6D03AD6C" w14:textId="77777777" w:rsidTr="000B36E4">
        <w:trPr>
          <w:trHeight w:val="202"/>
        </w:trPr>
        <w:tc>
          <w:tcPr>
            <w:tcW w:w="1700" w:type="dxa"/>
            <w:shd w:val="clear" w:color="auto" w:fill="auto"/>
            <w:tcMar>
              <w:top w:w="100" w:type="dxa"/>
              <w:left w:w="100" w:type="dxa"/>
              <w:bottom w:w="100" w:type="dxa"/>
              <w:right w:w="100" w:type="dxa"/>
            </w:tcMar>
          </w:tcPr>
          <w:p w14:paraId="000000AB" w14:textId="77777777" w:rsidR="00E20E02" w:rsidRDefault="00797D98" w:rsidP="00EB64ED">
            <w:pPr>
              <w:widowControl w:val="0"/>
              <w:pBdr>
                <w:top w:val="nil"/>
                <w:left w:val="nil"/>
                <w:bottom w:val="nil"/>
                <w:right w:val="nil"/>
                <w:between w:val="nil"/>
              </w:pBdr>
              <w:spacing w:line="240" w:lineRule="auto"/>
              <w:rPr>
                <w:szCs w:val="24"/>
              </w:rPr>
            </w:pPr>
            <w:r>
              <w:rPr>
                <w:szCs w:val="24"/>
              </w:rPr>
              <w:t>SWAN</w:t>
            </w:r>
          </w:p>
        </w:tc>
        <w:tc>
          <w:tcPr>
            <w:tcW w:w="7660" w:type="dxa"/>
            <w:shd w:val="clear" w:color="auto" w:fill="auto"/>
            <w:tcMar>
              <w:top w:w="100" w:type="dxa"/>
              <w:left w:w="100" w:type="dxa"/>
              <w:bottom w:w="100" w:type="dxa"/>
              <w:right w:w="100" w:type="dxa"/>
            </w:tcMar>
          </w:tcPr>
          <w:p w14:paraId="000000AC" w14:textId="77777777" w:rsidR="00E20E02" w:rsidRDefault="00797D98" w:rsidP="00EB64ED">
            <w:pPr>
              <w:widowControl w:val="0"/>
              <w:pBdr>
                <w:top w:val="nil"/>
                <w:left w:val="nil"/>
                <w:bottom w:val="nil"/>
                <w:right w:val="nil"/>
                <w:between w:val="nil"/>
              </w:pBdr>
              <w:spacing w:line="240" w:lineRule="auto"/>
              <w:rPr>
                <w:szCs w:val="24"/>
              </w:rPr>
            </w:pPr>
            <w:r>
              <w:rPr>
                <w:szCs w:val="24"/>
              </w:rPr>
              <w:t>Simulating Waves Nearshore model</w:t>
            </w:r>
          </w:p>
        </w:tc>
      </w:tr>
      <w:tr w:rsidR="00405B3B" w14:paraId="482F87A5" w14:textId="77777777" w:rsidTr="000B36E4">
        <w:trPr>
          <w:trHeight w:val="202"/>
        </w:trPr>
        <w:tc>
          <w:tcPr>
            <w:tcW w:w="1700" w:type="dxa"/>
            <w:shd w:val="clear" w:color="auto" w:fill="auto"/>
            <w:tcMar>
              <w:top w:w="100" w:type="dxa"/>
              <w:left w:w="100" w:type="dxa"/>
              <w:bottom w:w="100" w:type="dxa"/>
              <w:right w:w="100" w:type="dxa"/>
            </w:tcMar>
          </w:tcPr>
          <w:p w14:paraId="2621BD5D" w14:textId="01C78E97" w:rsidR="00405B3B" w:rsidRDefault="00405B3B" w:rsidP="00EB64ED">
            <w:pPr>
              <w:widowControl w:val="0"/>
              <w:pBdr>
                <w:top w:val="nil"/>
                <w:left w:val="nil"/>
                <w:bottom w:val="nil"/>
                <w:right w:val="nil"/>
                <w:between w:val="nil"/>
              </w:pBdr>
              <w:spacing w:line="240" w:lineRule="auto"/>
              <w:rPr>
                <w:szCs w:val="24"/>
              </w:rPr>
            </w:pPr>
            <w:r>
              <w:rPr>
                <w:szCs w:val="24"/>
              </w:rPr>
              <w:t>SWL</w:t>
            </w:r>
          </w:p>
        </w:tc>
        <w:tc>
          <w:tcPr>
            <w:tcW w:w="7660" w:type="dxa"/>
            <w:shd w:val="clear" w:color="auto" w:fill="auto"/>
            <w:tcMar>
              <w:top w:w="100" w:type="dxa"/>
              <w:left w:w="100" w:type="dxa"/>
              <w:bottom w:w="100" w:type="dxa"/>
              <w:right w:w="100" w:type="dxa"/>
            </w:tcMar>
          </w:tcPr>
          <w:p w14:paraId="776A6848" w14:textId="012DEAF8" w:rsidR="00405B3B" w:rsidRDefault="00405B3B" w:rsidP="00EB64ED">
            <w:pPr>
              <w:widowControl w:val="0"/>
              <w:pBdr>
                <w:top w:val="nil"/>
                <w:left w:val="nil"/>
                <w:bottom w:val="nil"/>
                <w:right w:val="nil"/>
                <w:between w:val="nil"/>
              </w:pBdr>
              <w:spacing w:line="240" w:lineRule="auto"/>
              <w:rPr>
                <w:szCs w:val="24"/>
              </w:rPr>
            </w:pPr>
            <w:r>
              <w:rPr>
                <w:szCs w:val="24"/>
              </w:rPr>
              <w:t>Still Water Level</w:t>
            </w:r>
          </w:p>
        </w:tc>
      </w:tr>
      <w:tr w:rsidR="00E20E02" w14:paraId="4121031E" w14:textId="77777777" w:rsidTr="000B36E4">
        <w:trPr>
          <w:trHeight w:val="202"/>
        </w:trPr>
        <w:tc>
          <w:tcPr>
            <w:tcW w:w="1700" w:type="dxa"/>
            <w:shd w:val="clear" w:color="auto" w:fill="auto"/>
            <w:tcMar>
              <w:top w:w="100" w:type="dxa"/>
              <w:left w:w="100" w:type="dxa"/>
              <w:bottom w:w="100" w:type="dxa"/>
              <w:right w:w="100" w:type="dxa"/>
            </w:tcMar>
          </w:tcPr>
          <w:p w14:paraId="000000AD" w14:textId="677BD4D6" w:rsidR="00E20E02" w:rsidRDefault="00797D98" w:rsidP="00EB64ED">
            <w:pPr>
              <w:widowControl w:val="0"/>
              <w:pBdr>
                <w:top w:val="nil"/>
                <w:left w:val="nil"/>
                <w:bottom w:val="nil"/>
                <w:right w:val="nil"/>
                <w:between w:val="nil"/>
              </w:pBdr>
              <w:spacing w:line="240" w:lineRule="auto"/>
              <w:rPr>
                <w:szCs w:val="24"/>
              </w:rPr>
            </w:pPr>
            <w:r>
              <w:rPr>
                <w:szCs w:val="24"/>
              </w:rPr>
              <w:t>XBeach</w:t>
            </w:r>
            <w:r w:rsidR="00EF5154">
              <w:rPr>
                <w:szCs w:val="24"/>
              </w:rPr>
              <w:t>-SB</w:t>
            </w:r>
          </w:p>
        </w:tc>
        <w:tc>
          <w:tcPr>
            <w:tcW w:w="7660" w:type="dxa"/>
            <w:shd w:val="clear" w:color="auto" w:fill="auto"/>
            <w:tcMar>
              <w:top w:w="100" w:type="dxa"/>
              <w:left w:w="100" w:type="dxa"/>
              <w:bottom w:w="100" w:type="dxa"/>
              <w:right w:w="100" w:type="dxa"/>
            </w:tcMar>
          </w:tcPr>
          <w:p w14:paraId="000000AE" w14:textId="14A1084F" w:rsidR="00E20E02" w:rsidRDefault="00797D98" w:rsidP="00EB64ED">
            <w:pPr>
              <w:widowControl w:val="0"/>
              <w:pBdr>
                <w:top w:val="nil"/>
                <w:left w:val="nil"/>
                <w:bottom w:val="nil"/>
                <w:right w:val="nil"/>
                <w:between w:val="nil"/>
              </w:pBdr>
              <w:spacing w:line="240" w:lineRule="auto"/>
              <w:rPr>
                <w:szCs w:val="24"/>
              </w:rPr>
            </w:pPr>
            <w:r>
              <w:rPr>
                <w:szCs w:val="24"/>
              </w:rPr>
              <w:t>Deltares hydrodynamic model (Class III)</w:t>
            </w:r>
          </w:p>
        </w:tc>
      </w:tr>
      <w:tr w:rsidR="00B75103" w14:paraId="29A79C10" w14:textId="77777777" w:rsidTr="000B36E4">
        <w:trPr>
          <w:trHeight w:val="202"/>
        </w:trPr>
        <w:tc>
          <w:tcPr>
            <w:tcW w:w="1700" w:type="dxa"/>
            <w:shd w:val="clear" w:color="auto" w:fill="auto"/>
            <w:tcMar>
              <w:top w:w="100" w:type="dxa"/>
              <w:left w:w="100" w:type="dxa"/>
              <w:bottom w:w="100" w:type="dxa"/>
              <w:right w:w="100" w:type="dxa"/>
            </w:tcMar>
          </w:tcPr>
          <w:p w14:paraId="3DBE5E34" w14:textId="34EC00E8" w:rsidR="00B75103" w:rsidRDefault="00B75103" w:rsidP="00EB64ED">
            <w:pPr>
              <w:widowControl w:val="0"/>
              <w:pBdr>
                <w:top w:val="nil"/>
                <w:left w:val="nil"/>
                <w:bottom w:val="nil"/>
                <w:right w:val="nil"/>
                <w:between w:val="nil"/>
              </w:pBdr>
              <w:spacing w:line="240" w:lineRule="auto"/>
              <w:rPr>
                <w:szCs w:val="24"/>
              </w:rPr>
            </w:pPr>
            <w:r>
              <w:rPr>
                <w:szCs w:val="24"/>
              </w:rPr>
              <w:t>TPXO</w:t>
            </w:r>
          </w:p>
        </w:tc>
        <w:tc>
          <w:tcPr>
            <w:tcW w:w="7660" w:type="dxa"/>
            <w:shd w:val="clear" w:color="auto" w:fill="auto"/>
            <w:tcMar>
              <w:top w:w="100" w:type="dxa"/>
              <w:left w:w="100" w:type="dxa"/>
              <w:bottom w:w="100" w:type="dxa"/>
              <w:right w:w="100" w:type="dxa"/>
            </w:tcMar>
          </w:tcPr>
          <w:p w14:paraId="4B30C94E" w14:textId="0E890B47" w:rsidR="00B75103" w:rsidRDefault="00B705F7" w:rsidP="00EB64ED">
            <w:pPr>
              <w:widowControl w:val="0"/>
              <w:pBdr>
                <w:top w:val="nil"/>
                <w:left w:val="nil"/>
                <w:bottom w:val="nil"/>
                <w:right w:val="nil"/>
                <w:between w:val="nil"/>
              </w:pBdr>
              <w:spacing w:line="240" w:lineRule="auto"/>
              <w:rPr>
                <w:szCs w:val="24"/>
              </w:rPr>
            </w:pPr>
            <w:r>
              <w:rPr>
                <w:szCs w:val="24"/>
              </w:rPr>
              <w:t>Global tidal models</w:t>
            </w:r>
          </w:p>
        </w:tc>
      </w:tr>
      <w:tr w:rsidR="00E20E02" w14:paraId="2A816B8B" w14:textId="77777777" w:rsidTr="000B36E4">
        <w:trPr>
          <w:trHeight w:val="202"/>
        </w:trPr>
        <w:tc>
          <w:tcPr>
            <w:tcW w:w="1700" w:type="dxa"/>
            <w:shd w:val="clear" w:color="auto" w:fill="auto"/>
            <w:tcMar>
              <w:top w:w="100" w:type="dxa"/>
              <w:left w:w="100" w:type="dxa"/>
              <w:bottom w:w="100" w:type="dxa"/>
              <w:right w:w="100" w:type="dxa"/>
            </w:tcMar>
          </w:tcPr>
          <w:p w14:paraId="000000AF" w14:textId="77777777" w:rsidR="00E20E02" w:rsidRDefault="00797D98" w:rsidP="00EB64ED">
            <w:pPr>
              <w:widowControl w:val="0"/>
              <w:pBdr>
                <w:top w:val="nil"/>
                <w:left w:val="nil"/>
                <w:bottom w:val="nil"/>
                <w:right w:val="nil"/>
                <w:between w:val="nil"/>
              </w:pBdr>
              <w:spacing w:line="240" w:lineRule="auto"/>
              <w:rPr>
                <w:szCs w:val="24"/>
              </w:rPr>
            </w:pPr>
            <w:r>
              <w:rPr>
                <w:szCs w:val="24"/>
              </w:rPr>
              <w:lastRenderedPageBreak/>
              <w:t>TVD</w:t>
            </w:r>
          </w:p>
        </w:tc>
        <w:tc>
          <w:tcPr>
            <w:tcW w:w="7660" w:type="dxa"/>
            <w:shd w:val="clear" w:color="auto" w:fill="auto"/>
            <w:tcMar>
              <w:top w:w="100" w:type="dxa"/>
              <w:left w:w="100" w:type="dxa"/>
              <w:bottom w:w="100" w:type="dxa"/>
              <w:right w:w="100" w:type="dxa"/>
            </w:tcMar>
          </w:tcPr>
          <w:p w14:paraId="000000B0" w14:textId="77777777" w:rsidR="00E20E02" w:rsidRDefault="00797D98" w:rsidP="00EB64ED">
            <w:pPr>
              <w:widowControl w:val="0"/>
              <w:pBdr>
                <w:top w:val="nil"/>
                <w:left w:val="nil"/>
                <w:bottom w:val="nil"/>
                <w:right w:val="nil"/>
                <w:between w:val="nil"/>
              </w:pBdr>
              <w:spacing w:line="240" w:lineRule="auto"/>
              <w:rPr>
                <w:szCs w:val="24"/>
              </w:rPr>
            </w:pPr>
            <w:r>
              <w:rPr>
                <w:szCs w:val="24"/>
              </w:rPr>
              <w:t>Total Variance Diminishing</w:t>
            </w:r>
          </w:p>
        </w:tc>
      </w:tr>
      <w:tr w:rsidR="00E20E02" w14:paraId="42077E93" w14:textId="77777777" w:rsidTr="000B36E4">
        <w:trPr>
          <w:trHeight w:val="202"/>
        </w:trPr>
        <w:tc>
          <w:tcPr>
            <w:tcW w:w="1700" w:type="dxa"/>
            <w:shd w:val="clear" w:color="auto" w:fill="auto"/>
            <w:tcMar>
              <w:top w:w="100" w:type="dxa"/>
              <w:left w:w="100" w:type="dxa"/>
              <w:bottom w:w="100" w:type="dxa"/>
              <w:right w:w="100" w:type="dxa"/>
            </w:tcMar>
          </w:tcPr>
          <w:p w14:paraId="000000B1" w14:textId="77777777" w:rsidR="00E20E02" w:rsidRDefault="00797D98" w:rsidP="00EB64ED">
            <w:pPr>
              <w:widowControl w:val="0"/>
              <w:pBdr>
                <w:top w:val="nil"/>
                <w:left w:val="nil"/>
                <w:bottom w:val="nil"/>
                <w:right w:val="nil"/>
                <w:between w:val="nil"/>
              </w:pBdr>
              <w:spacing w:line="240" w:lineRule="auto"/>
              <w:rPr>
                <w:szCs w:val="24"/>
              </w:rPr>
            </w:pPr>
            <w:r>
              <w:rPr>
                <w:szCs w:val="24"/>
              </w:rPr>
              <w:t>TWL</w:t>
            </w:r>
          </w:p>
        </w:tc>
        <w:tc>
          <w:tcPr>
            <w:tcW w:w="7660" w:type="dxa"/>
            <w:shd w:val="clear" w:color="auto" w:fill="auto"/>
            <w:tcMar>
              <w:top w:w="100" w:type="dxa"/>
              <w:left w:w="100" w:type="dxa"/>
              <w:bottom w:w="100" w:type="dxa"/>
              <w:right w:w="100" w:type="dxa"/>
            </w:tcMar>
          </w:tcPr>
          <w:p w14:paraId="000000B2" w14:textId="77777777" w:rsidR="00E20E02" w:rsidRDefault="00797D98" w:rsidP="00EB64ED">
            <w:pPr>
              <w:widowControl w:val="0"/>
              <w:pBdr>
                <w:top w:val="nil"/>
                <w:left w:val="nil"/>
                <w:bottom w:val="nil"/>
                <w:right w:val="nil"/>
                <w:between w:val="nil"/>
              </w:pBdr>
              <w:spacing w:line="240" w:lineRule="auto"/>
              <w:rPr>
                <w:szCs w:val="24"/>
              </w:rPr>
            </w:pPr>
            <w:r>
              <w:rPr>
                <w:szCs w:val="24"/>
              </w:rPr>
              <w:t>Total Water Level</w:t>
            </w:r>
          </w:p>
        </w:tc>
      </w:tr>
      <w:tr w:rsidR="000B36E4" w14:paraId="0F98B8C3" w14:textId="77777777" w:rsidTr="000B36E4">
        <w:trPr>
          <w:trHeight w:val="202"/>
        </w:trPr>
        <w:tc>
          <w:tcPr>
            <w:tcW w:w="1700" w:type="dxa"/>
            <w:shd w:val="clear" w:color="auto" w:fill="auto"/>
            <w:tcMar>
              <w:top w:w="100" w:type="dxa"/>
              <w:left w:w="100" w:type="dxa"/>
              <w:bottom w:w="100" w:type="dxa"/>
              <w:right w:w="100" w:type="dxa"/>
            </w:tcMar>
          </w:tcPr>
          <w:p w14:paraId="3FAE47A0" w14:textId="62D6D658" w:rsidR="000B36E4" w:rsidRDefault="000B36E4" w:rsidP="00EB64ED">
            <w:pPr>
              <w:widowControl w:val="0"/>
              <w:pBdr>
                <w:top w:val="nil"/>
                <w:left w:val="nil"/>
                <w:bottom w:val="nil"/>
                <w:right w:val="nil"/>
                <w:between w:val="nil"/>
              </w:pBdr>
              <w:spacing w:line="240" w:lineRule="auto"/>
              <w:rPr>
                <w:szCs w:val="24"/>
              </w:rPr>
            </w:pPr>
            <w:r>
              <w:rPr>
                <w:szCs w:val="24"/>
              </w:rPr>
              <w:t>US</w:t>
            </w:r>
            <w:r w:rsidR="007E0632">
              <w:rPr>
                <w:szCs w:val="24"/>
              </w:rPr>
              <w:t>A</w:t>
            </w:r>
          </w:p>
        </w:tc>
        <w:tc>
          <w:tcPr>
            <w:tcW w:w="7660" w:type="dxa"/>
            <w:shd w:val="clear" w:color="auto" w:fill="auto"/>
            <w:tcMar>
              <w:top w:w="100" w:type="dxa"/>
              <w:left w:w="100" w:type="dxa"/>
              <w:bottom w:w="100" w:type="dxa"/>
              <w:right w:w="100" w:type="dxa"/>
            </w:tcMar>
          </w:tcPr>
          <w:p w14:paraId="1BFE8DF5" w14:textId="4C1F18A5" w:rsidR="000B36E4" w:rsidRDefault="000B36E4" w:rsidP="00EB64ED">
            <w:pPr>
              <w:widowControl w:val="0"/>
              <w:pBdr>
                <w:top w:val="nil"/>
                <w:left w:val="nil"/>
                <w:bottom w:val="nil"/>
                <w:right w:val="nil"/>
                <w:between w:val="nil"/>
              </w:pBdr>
              <w:spacing w:line="240" w:lineRule="auto"/>
              <w:rPr>
                <w:szCs w:val="24"/>
              </w:rPr>
            </w:pPr>
            <w:r>
              <w:rPr>
                <w:szCs w:val="24"/>
              </w:rPr>
              <w:t>United States</w:t>
            </w:r>
            <w:r w:rsidR="007E0632">
              <w:rPr>
                <w:szCs w:val="24"/>
              </w:rPr>
              <w:t xml:space="preserve"> of America</w:t>
            </w:r>
          </w:p>
        </w:tc>
      </w:tr>
      <w:tr w:rsidR="00E20E02" w14:paraId="348FA764" w14:textId="77777777" w:rsidTr="000B36E4">
        <w:trPr>
          <w:trHeight w:val="202"/>
        </w:trPr>
        <w:tc>
          <w:tcPr>
            <w:tcW w:w="1700" w:type="dxa"/>
            <w:shd w:val="clear" w:color="auto" w:fill="auto"/>
            <w:tcMar>
              <w:top w:w="100" w:type="dxa"/>
              <w:left w:w="100" w:type="dxa"/>
              <w:bottom w:w="100" w:type="dxa"/>
              <w:right w:w="100" w:type="dxa"/>
            </w:tcMar>
          </w:tcPr>
          <w:p w14:paraId="000000B3" w14:textId="77777777" w:rsidR="00E20E02" w:rsidRDefault="00797D98" w:rsidP="00EB64ED">
            <w:pPr>
              <w:widowControl w:val="0"/>
              <w:pBdr>
                <w:top w:val="nil"/>
                <w:left w:val="nil"/>
                <w:bottom w:val="nil"/>
                <w:right w:val="nil"/>
                <w:between w:val="nil"/>
              </w:pBdr>
              <w:spacing w:line="240" w:lineRule="auto"/>
              <w:rPr>
                <w:szCs w:val="24"/>
              </w:rPr>
            </w:pPr>
            <w:r>
              <w:rPr>
                <w:szCs w:val="24"/>
              </w:rPr>
              <w:t>USACE</w:t>
            </w:r>
          </w:p>
        </w:tc>
        <w:tc>
          <w:tcPr>
            <w:tcW w:w="7660" w:type="dxa"/>
            <w:shd w:val="clear" w:color="auto" w:fill="auto"/>
            <w:tcMar>
              <w:top w:w="100" w:type="dxa"/>
              <w:left w:w="100" w:type="dxa"/>
              <w:bottom w:w="100" w:type="dxa"/>
              <w:right w:w="100" w:type="dxa"/>
            </w:tcMar>
          </w:tcPr>
          <w:p w14:paraId="000000B4" w14:textId="77777777" w:rsidR="00E20E02" w:rsidRDefault="00797D98" w:rsidP="00EB64ED">
            <w:pPr>
              <w:widowControl w:val="0"/>
              <w:pBdr>
                <w:top w:val="nil"/>
                <w:left w:val="nil"/>
                <w:bottom w:val="nil"/>
                <w:right w:val="nil"/>
                <w:between w:val="nil"/>
              </w:pBdr>
              <w:spacing w:line="240" w:lineRule="auto"/>
              <w:rPr>
                <w:szCs w:val="24"/>
              </w:rPr>
            </w:pPr>
            <w:r>
              <w:rPr>
                <w:szCs w:val="24"/>
              </w:rPr>
              <w:t>United States Army Corps of Engineers</w:t>
            </w:r>
          </w:p>
        </w:tc>
      </w:tr>
      <w:tr w:rsidR="00E20E02" w14:paraId="061586F1" w14:textId="77777777" w:rsidTr="000B36E4">
        <w:trPr>
          <w:trHeight w:val="202"/>
        </w:trPr>
        <w:tc>
          <w:tcPr>
            <w:tcW w:w="1700" w:type="dxa"/>
            <w:shd w:val="clear" w:color="auto" w:fill="auto"/>
            <w:tcMar>
              <w:top w:w="100" w:type="dxa"/>
              <w:left w:w="100" w:type="dxa"/>
              <w:bottom w:w="100" w:type="dxa"/>
              <w:right w:w="100" w:type="dxa"/>
            </w:tcMar>
          </w:tcPr>
          <w:p w14:paraId="000000B5" w14:textId="77777777" w:rsidR="00E20E02" w:rsidRDefault="00797D98" w:rsidP="00EB64ED">
            <w:pPr>
              <w:widowControl w:val="0"/>
              <w:pBdr>
                <w:top w:val="nil"/>
                <w:left w:val="nil"/>
                <w:bottom w:val="nil"/>
                <w:right w:val="nil"/>
                <w:between w:val="nil"/>
              </w:pBdr>
              <w:spacing w:line="240" w:lineRule="auto"/>
              <w:rPr>
                <w:szCs w:val="24"/>
              </w:rPr>
            </w:pPr>
            <w:r>
              <w:rPr>
                <w:szCs w:val="24"/>
              </w:rPr>
              <w:t>USGS</w:t>
            </w:r>
          </w:p>
        </w:tc>
        <w:tc>
          <w:tcPr>
            <w:tcW w:w="7660" w:type="dxa"/>
            <w:shd w:val="clear" w:color="auto" w:fill="auto"/>
            <w:tcMar>
              <w:top w:w="100" w:type="dxa"/>
              <w:left w:w="100" w:type="dxa"/>
              <w:bottom w:w="100" w:type="dxa"/>
              <w:right w:w="100" w:type="dxa"/>
            </w:tcMar>
          </w:tcPr>
          <w:p w14:paraId="000000B6" w14:textId="77777777" w:rsidR="00E20E02" w:rsidRDefault="00797D98" w:rsidP="00EB64ED">
            <w:pPr>
              <w:widowControl w:val="0"/>
              <w:pBdr>
                <w:top w:val="nil"/>
                <w:left w:val="nil"/>
                <w:bottom w:val="nil"/>
                <w:right w:val="nil"/>
                <w:between w:val="nil"/>
              </w:pBdr>
              <w:spacing w:line="240" w:lineRule="auto"/>
              <w:rPr>
                <w:szCs w:val="24"/>
              </w:rPr>
            </w:pPr>
            <w:r>
              <w:rPr>
                <w:szCs w:val="24"/>
              </w:rPr>
              <w:t>United States Geological Survey</w:t>
            </w:r>
          </w:p>
        </w:tc>
      </w:tr>
      <w:tr w:rsidR="00E20E02" w14:paraId="02E67657" w14:textId="77777777" w:rsidTr="000B36E4">
        <w:trPr>
          <w:trHeight w:val="202"/>
        </w:trPr>
        <w:tc>
          <w:tcPr>
            <w:tcW w:w="1700" w:type="dxa"/>
            <w:shd w:val="clear" w:color="auto" w:fill="auto"/>
            <w:tcMar>
              <w:top w:w="100" w:type="dxa"/>
              <w:left w:w="100" w:type="dxa"/>
              <w:bottom w:w="100" w:type="dxa"/>
              <w:right w:w="100" w:type="dxa"/>
            </w:tcMar>
          </w:tcPr>
          <w:p w14:paraId="000000B7" w14:textId="7138B8C2" w:rsidR="00E20E02" w:rsidRDefault="00797D98" w:rsidP="00EB64ED">
            <w:pPr>
              <w:widowControl w:val="0"/>
              <w:pBdr>
                <w:top w:val="nil"/>
                <w:left w:val="nil"/>
                <w:bottom w:val="nil"/>
                <w:right w:val="nil"/>
                <w:between w:val="nil"/>
              </w:pBdr>
              <w:spacing w:line="240" w:lineRule="auto"/>
              <w:rPr>
                <w:szCs w:val="24"/>
              </w:rPr>
            </w:pPr>
            <w:r>
              <w:rPr>
                <w:szCs w:val="24"/>
              </w:rPr>
              <w:t>V</w:t>
            </w:r>
            <w:r w:rsidR="00BC5F6F">
              <w:rPr>
                <w:szCs w:val="24"/>
              </w:rPr>
              <w:t>A</w:t>
            </w:r>
          </w:p>
        </w:tc>
        <w:tc>
          <w:tcPr>
            <w:tcW w:w="7660" w:type="dxa"/>
            <w:shd w:val="clear" w:color="auto" w:fill="auto"/>
            <w:tcMar>
              <w:top w:w="100" w:type="dxa"/>
              <w:left w:w="100" w:type="dxa"/>
              <w:bottom w:w="100" w:type="dxa"/>
              <w:right w:w="100" w:type="dxa"/>
            </w:tcMar>
          </w:tcPr>
          <w:p w14:paraId="000000B8" w14:textId="79875CFA" w:rsidR="00E20E02" w:rsidRDefault="00BC5F6F" w:rsidP="00EB64ED">
            <w:pPr>
              <w:widowControl w:val="0"/>
              <w:pBdr>
                <w:top w:val="nil"/>
                <w:left w:val="nil"/>
                <w:bottom w:val="nil"/>
                <w:right w:val="nil"/>
                <w:between w:val="nil"/>
              </w:pBdr>
              <w:spacing w:line="240" w:lineRule="auto"/>
              <w:rPr>
                <w:szCs w:val="24"/>
              </w:rPr>
            </w:pPr>
            <w:r>
              <w:rPr>
                <w:szCs w:val="24"/>
              </w:rPr>
              <w:t>Virginia</w:t>
            </w:r>
          </w:p>
        </w:tc>
      </w:tr>
      <w:tr w:rsidR="00E20E02" w14:paraId="5E569037" w14:textId="77777777" w:rsidTr="000B36E4">
        <w:tc>
          <w:tcPr>
            <w:tcW w:w="1700" w:type="dxa"/>
            <w:shd w:val="clear" w:color="auto" w:fill="auto"/>
            <w:tcMar>
              <w:top w:w="100" w:type="dxa"/>
              <w:left w:w="100" w:type="dxa"/>
              <w:bottom w:w="100" w:type="dxa"/>
              <w:right w:w="100" w:type="dxa"/>
            </w:tcMar>
          </w:tcPr>
          <w:p w14:paraId="000000B9" w14:textId="7849D4E4" w:rsidR="00E20E02" w:rsidRDefault="002B56F5" w:rsidP="00EB64ED">
            <w:pPr>
              <w:widowControl w:val="0"/>
              <w:pBdr>
                <w:top w:val="nil"/>
                <w:left w:val="nil"/>
                <w:bottom w:val="nil"/>
                <w:right w:val="nil"/>
                <w:between w:val="nil"/>
              </w:pBdr>
              <w:spacing w:line="240" w:lineRule="auto"/>
              <w:rPr>
                <w:szCs w:val="24"/>
              </w:rPr>
            </w:pPr>
            <w:r>
              <w:rPr>
                <w:szCs w:val="24"/>
              </w:rPr>
              <w:t>WGS</w:t>
            </w:r>
            <w:r w:rsidR="008141A9">
              <w:rPr>
                <w:szCs w:val="24"/>
              </w:rPr>
              <w:t>84</w:t>
            </w:r>
          </w:p>
        </w:tc>
        <w:tc>
          <w:tcPr>
            <w:tcW w:w="7660" w:type="dxa"/>
            <w:shd w:val="clear" w:color="auto" w:fill="auto"/>
            <w:tcMar>
              <w:top w:w="100" w:type="dxa"/>
              <w:left w:w="100" w:type="dxa"/>
              <w:bottom w:w="100" w:type="dxa"/>
              <w:right w:w="100" w:type="dxa"/>
            </w:tcMar>
          </w:tcPr>
          <w:p w14:paraId="000000BA" w14:textId="631ED892" w:rsidR="00E20E02" w:rsidRDefault="002B56F5" w:rsidP="00EB64ED">
            <w:pPr>
              <w:widowControl w:val="0"/>
              <w:pBdr>
                <w:top w:val="nil"/>
                <w:left w:val="nil"/>
                <w:bottom w:val="nil"/>
                <w:right w:val="nil"/>
                <w:between w:val="nil"/>
              </w:pBdr>
              <w:spacing w:line="240" w:lineRule="auto"/>
              <w:rPr>
                <w:szCs w:val="24"/>
              </w:rPr>
            </w:pPr>
            <w:r>
              <w:rPr>
                <w:szCs w:val="24"/>
              </w:rPr>
              <w:t>World Geodetic Survey</w:t>
            </w:r>
            <w:r w:rsidR="008141A9">
              <w:rPr>
                <w:szCs w:val="24"/>
              </w:rPr>
              <w:t xml:space="preserve"> 84</w:t>
            </w:r>
          </w:p>
        </w:tc>
      </w:tr>
      <w:tr w:rsidR="005A743F" w14:paraId="4E1242AB" w14:textId="77777777" w:rsidTr="000B36E4">
        <w:tc>
          <w:tcPr>
            <w:tcW w:w="1700" w:type="dxa"/>
            <w:shd w:val="clear" w:color="auto" w:fill="auto"/>
            <w:tcMar>
              <w:top w:w="100" w:type="dxa"/>
              <w:left w:w="100" w:type="dxa"/>
              <w:bottom w:w="100" w:type="dxa"/>
              <w:right w:w="100" w:type="dxa"/>
            </w:tcMar>
          </w:tcPr>
          <w:p w14:paraId="036DEDD6" w14:textId="663026BD" w:rsidR="005A743F" w:rsidRDefault="005A743F" w:rsidP="00EB64ED">
            <w:pPr>
              <w:widowControl w:val="0"/>
              <w:pBdr>
                <w:top w:val="nil"/>
                <w:left w:val="nil"/>
                <w:bottom w:val="nil"/>
                <w:right w:val="nil"/>
                <w:between w:val="nil"/>
              </w:pBdr>
              <w:spacing w:line="240" w:lineRule="auto"/>
              <w:rPr>
                <w:szCs w:val="24"/>
              </w:rPr>
            </w:pPr>
            <w:r>
              <w:rPr>
                <w:szCs w:val="24"/>
              </w:rPr>
              <w:t>WIS</w:t>
            </w:r>
          </w:p>
        </w:tc>
        <w:tc>
          <w:tcPr>
            <w:tcW w:w="7660" w:type="dxa"/>
            <w:shd w:val="clear" w:color="auto" w:fill="auto"/>
            <w:tcMar>
              <w:top w:w="100" w:type="dxa"/>
              <w:left w:w="100" w:type="dxa"/>
              <w:bottom w:w="100" w:type="dxa"/>
              <w:right w:w="100" w:type="dxa"/>
            </w:tcMar>
          </w:tcPr>
          <w:p w14:paraId="2B49ECE8" w14:textId="4F5A997B" w:rsidR="005A743F" w:rsidRDefault="005A743F" w:rsidP="00EB64ED">
            <w:pPr>
              <w:widowControl w:val="0"/>
              <w:pBdr>
                <w:top w:val="nil"/>
                <w:left w:val="nil"/>
                <w:bottom w:val="nil"/>
                <w:right w:val="nil"/>
                <w:between w:val="nil"/>
              </w:pBdr>
              <w:spacing w:line="240" w:lineRule="auto"/>
              <w:rPr>
                <w:szCs w:val="24"/>
              </w:rPr>
            </w:pPr>
            <w:r>
              <w:rPr>
                <w:szCs w:val="24"/>
              </w:rPr>
              <w:t>Wave Information Study</w:t>
            </w:r>
          </w:p>
        </w:tc>
      </w:tr>
      <w:tr w:rsidR="005A743F" w14:paraId="75D7ADA1" w14:textId="77777777" w:rsidTr="000B36E4">
        <w:tc>
          <w:tcPr>
            <w:tcW w:w="1700" w:type="dxa"/>
            <w:shd w:val="clear" w:color="auto" w:fill="auto"/>
            <w:tcMar>
              <w:top w:w="100" w:type="dxa"/>
              <w:left w:w="100" w:type="dxa"/>
              <w:bottom w:w="100" w:type="dxa"/>
              <w:right w:w="100" w:type="dxa"/>
            </w:tcMar>
          </w:tcPr>
          <w:p w14:paraId="25979B9E" w14:textId="4D73F8A2" w:rsidR="005A743F" w:rsidRDefault="005A743F" w:rsidP="00EB64ED">
            <w:pPr>
              <w:widowControl w:val="0"/>
              <w:pBdr>
                <w:top w:val="nil"/>
                <w:left w:val="nil"/>
                <w:bottom w:val="nil"/>
                <w:right w:val="nil"/>
                <w:between w:val="nil"/>
              </w:pBdr>
              <w:spacing w:line="240" w:lineRule="auto"/>
              <w:rPr>
                <w:szCs w:val="24"/>
              </w:rPr>
            </w:pPr>
            <w:r>
              <w:rPr>
                <w:szCs w:val="24"/>
              </w:rPr>
              <w:t>WS</w:t>
            </w:r>
          </w:p>
        </w:tc>
        <w:tc>
          <w:tcPr>
            <w:tcW w:w="7660" w:type="dxa"/>
            <w:shd w:val="clear" w:color="auto" w:fill="auto"/>
            <w:tcMar>
              <w:top w:w="100" w:type="dxa"/>
              <w:left w:w="100" w:type="dxa"/>
              <w:bottom w:w="100" w:type="dxa"/>
              <w:right w:w="100" w:type="dxa"/>
            </w:tcMar>
          </w:tcPr>
          <w:p w14:paraId="4439BB6A" w14:textId="1F7038D9" w:rsidR="005A743F" w:rsidRDefault="005A743F" w:rsidP="00EB64ED">
            <w:pPr>
              <w:widowControl w:val="0"/>
              <w:pBdr>
                <w:top w:val="nil"/>
                <w:left w:val="nil"/>
                <w:bottom w:val="nil"/>
                <w:right w:val="nil"/>
                <w:between w:val="nil"/>
              </w:pBdr>
              <w:spacing w:line="240" w:lineRule="auto"/>
              <w:rPr>
                <w:szCs w:val="24"/>
              </w:rPr>
            </w:pPr>
            <w:r>
              <w:rPr>
                <w:szCs w:val="24"/>
              </w:rPr>
              <w:t>Wind Speed</w:t>
            </w:r>
          </w:p>
        </w:tc>
      </w:tr>
    </w:tbl>
    <w:p w14:paraId="000000BB" w14:textId="77777777" w:rsidR="00E20E02" w:rsidRDefault="00E20E02">
      <w:pPr>
        <w:spacing w:after="240"/>
        <w:jc w:val="both"/>
        <w:rPr>
          <w:b/>
          <w:sz w:val="28"/>
          <w:szCs w:val="28"/>
        </w:rPr>
      </w:pPr>
    </w:p>
    <w:p w14:paraId="000000BC" w14:textId="76CDC03F" w:rsidR="00E20E02" w:rsidRDefault="00C83552">
      <w:pPr>
        <w:spacing w:after="240"/>
        <w:jc w:val="both"/>
        <w:rPr>
          <w:b/>
          <w:sz w:val="28"/>
          <w:szCs w:val="28"/>
        </w:rPr>
      </w:pPr>
      <w:r>
        <w:rPr>
          <w:b/>
          <w:sz w:val="28"/>
          <w:szCs w:val="28"/>
        </w:rPr>
        <w:t>LIST OF VARIABLES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00"/>
        <w:gridCol w:w="7660"/>
      </w:tblGrid>
      <w:tr w:rsidR="004F44CB" w14:paraId="0BED2074" w14:textId="77777777" w:rsidTr="000B36E4">
        <w:trPr>
          <w:trHeight w:val="202"/>
        </w:trPr>
        <w:tc>
          <w:tcPr>
            <w:tcW w:w="1700" w:type="dxa"/>
            <w:shd w:val="clear" w:color="auto" w:fill="auto"/>
            <w:tcMar>
              <w:top w:w="100" w:type="dxa"/>
              <w:left w:w="100" w:type="dxa"/>
              <w:bottom w:w="100" w:type="dxa"/>
              <w:right w:w="100" w:type="dxa"/>
            </w:tcMar>
          </w:tcPr>
          <w:p w14:paraId="2041E606" w14:textId="3E5B3FAD" w:rsidR="004F44CB" w:rsidRPr="00B06784" w:rsidRDefault="004F44CB" w:rsidP="00C83552">
            <w:pPr>
              <w:widowControl w:val="0"/>
              <w:pBdr>
                <w:top w:val="nil"/>
                <w:left w:val="nil"/>
                <w:bottom w:val="nil"/>
                <w:right w:val="nil"/>
                <w:between w:val="nil"/>
              </w:pBdr>
              <w:spacing w:line="240" w:lineRule="auto"/>
              <w:rPr>
                <w:szCs w:val="24"/>
              </w:rPr>
            </w:pPr>
            <w:r>
              <w:rPr>
                <w:szCs w:val="24"/>
              </w:rPr>
              <w:t>B</w:t>
            </w:r>
            <w:r w:rsidR="00B06784">
              <w:rPr>
                <w:szCs w:val="24"/>
              </w:rPr>
              <w:t>ias</w:t>
            </w:r>
          </w:p>
        </w:tc>
        <w:tc>
          <w:tcPr>
            <w:tcW w:w="7660" w:type="dxa"/>
            <w:shd w:val="clear" w:color="auto" w:fill="auto"/>
            <w:tcMar>
              <w:top w:w="100" w:type="dxa"/>
              <w:left w:w="100" w:type="dxa"/>
              <w:bottom w:w="100" w:type="dxa"/>
              <w:right w:w="100" w:type="dxa"/>
            </w:tcMar>
          </w:tcPr>
          <w:p w14:paraId="1B223F8F" w14:textId="21B8D2A9" w:rsidR="004F44CB" w:rsidRDefault="00B06784" w:rsidP="00C83552">
            <w:pPr>
              <w:spacing w:line="240" w:lineRule="auto"/>
              <w:rPr>
                <w:szCs w:val="24"/>
              </w:rPr>
            </w:pPr>
            <w:r>
              <w:rPr>
                <w:szCs w:val="24"/>
              </w:rPr>
              <w:t>Bias between model and data</w:t>
            </w:r>
          </w:p>
        </w:tc>
      </w:tr>
      <w:tr w:rsidR="00802C02" w14:paraId="3F6560EC" w14:textId="77777777" w:rsidTr="000B36E4">
        <w:trPr>
          <w:trHeight w:val="202"/>
        </w:trPr>
        <w:tc>
          <w:tcPr>
            <w:tcW w:w="1700" w:type="dxa"/>
            <w:shd w:val="clear" w:color="auto" w:fill="auto"/>
            <w:tcMar>
              <w:top w:w="100" w:type="dxa"/>
              <w:left w:w="100" w:type="dxa"/>
              <w:bottom w:w="100" w:type="dxa"/>
              <w:right w:w="100" w:type="dxa"/>
            </w:tcMar>
          </w:tcPr>
          <w:p w14:paraId="08457405" w14:textId="59C7C51D" w:rsidR="00802C02" w:rsidRDefault="00E0289C" w:rsidP="00C83552">
            <w:pPr>
              <w:widowControl w:val="0"/>
              <w:pBdr>
                <w:top w:val="nil"/>
                <w:left w:val="nil"/>
                <w:bottom w:val="nil"/>
                <w:right w:val="nil"/>
                <w:between w:val="nil"/>
              </w:pBdr>
              <w:spacing w:line="240" w:lineRule="auto"/>
              <w:rPr>
                <w:szCs w:val="24"/>
              </w:rPr>
            </w:pPr>
            <w:r>
              <w:rPr>
                <w:szCs w:val="24"/>
              </w:rPr>
              <w:t>C</w:t>
            </w:r>
            <w:r w:rsidRPr="00E0289C">
              <w:rPr>
                <w:szCs w:val="24"/>
                <w:vertAlign w:val="subscript"/>
              </w:rPr>
              <w:t>D</w:t>
            </w:r>
          </w:p>
        </w:tc>
        <w:tc>
          <w:tcPr>
            <w:tcW w:w="7660" w:type="dxa"/>
            <w:shd w:val="clear" w:color="auto" w:fill="auto"/>
            <w:tcMar>
              <w:top w:w="100" w:type="dxa"/>
              <w:left w:w="100" w:type="dxa"/>
              <w:bottom w:w="100" w:type="dxa"/>
              <w:right w:w="100" w:type="dxa"/>
            </w:tcMar>
          </w:tcPr>
          <w:p w14:paraId="6B809873" w14:textId="710D41D4" w:rsidR="00802C02" w:rsidRDefault="00802C02" w:rsidP="00C83552">
            <w:pPr>
              <w:spacing w:line="240" w:lineRule="auto"/>
              <w:rPr>
                <w:szCs w:val="24"/>
              </w:rPr>
            </w:pPr>
            <w:r>
              <w:rPr>
                <w:szCs w:val="24"/>
              </w:rPr>
              <w:t>Wind drag coefficient</w:t>
            </w:r>
          </w:p>
        </w:tc>
      </w:tr>
      <w:tr w:rsidR="00E20E02" w14:paraId="4C7B945A" w14:textId="77777777" w:rsidTr="000B36E4">
        <w:trPr>
          <w:trHeight w:val="202"/>
        </w:trPr>
        <w:tc>
          <w:tcPr>
            <w:tcW w:w="1700" w:type="dxa"/>
            <w:shd w:val="clear" w:color="auto" w:fill="auto"/>
            <w:tcMar>
              <w:top w:w="100" w:type="dxa"/>
              <w:left w:w="100" w:type="dxa"/>
              <w:bottom w:w="100" w:type="dxa"/>
              <w:right w:w="100" w:type="dxa"/>
            </w:tcMar>
          </w:tcPr>
          <w:p w14:paraId="000000C7" w14:textId="381179C6" w:rsidR="00E20E02" w:rsidRDefault="00797D98" w:rsidP="00C83552">
            <w:pPr>
              <w:widowControl w:val="0"/>
              <w:pBdr>
                <w:top w:val="nil"/>
                <w:left w:val="nil"/>
                <w:bottom w:val="nil"/>
                <w:right w:val="nil"/>
                <w:between w:val="nil"/>
              </w:pBdr>
              <w:spacing w:line="240" w:lineRule="auto"/>
              <w:rPr>
                <w:szCs w:val="24"/>
              </w:rPr>
            </w:pPr>
            <w:r>
              <w:rPr>
                <w:szCs w:val="24"/>
              </w:rPr>
              <w:t>H</w:t>
            </w:r>
            <w:r w:rsidR="00B06784" w:rsidRPr="00B06784">
              <w:rPr>
                <w:szCs w:val="24"/>
                <w:vertAlign w:val="subscript"/>
              </w:rPr>
              <w:t>rms</w:t>
            </w:r>
          </w:p>
        </w:tc>
        <w:tc>
          <w:tcPr>
            <w:tcW w:w="7660" w:type="dxa"/>
            <w:shd w:val="clear" w:color="auto" w:fill="auto"/>
            <w:tcMar>
              <w:top w:w="100" w:type="dxa"/>
              <w:left w:w="100" w:type="dxa"/>
              <w:bottom w:w="100" w:type="dxa"/>
              <w:right w:w="100" w:type="dxa"/>
            </w:tcMar>
          </w:tcPr>
          <w:p w14:paraId="000000C8" w14:textId="0CF72AC8" w:rsidR="00E20E02" w:rsidRDefault="00B06784" w:rsidP="00C83552">
            <w:pPr>
              <w:widowControl w:val="0"/>
              <w:pBdr>
                <w:top w:val="nil"/>
                <w:left w:val="nil"/>
                <w:bottom w:val="nil"/>
                <w:right w:val="nil"/>
                <w:between w:val="nil"/>
              </w:pBdr>
              <w:spacing w:line="240" w:lineRule="auto"/>
              <w:rPr>
                <w:szCs w:val="24"/>
              </w:rPr>
            </w:pPr>
            <w:r>
              <w:rPr>
                <w:szCs w:val="24"/>
              </w:rPr>
              <w:t xml:space="preserve">Root Mean Square </w:t>
            </w:r>
            <w:r w:rsidR="00797D98">
              <w:rPr>
                <w:szCs w:val="24"/>
              </w:rPr>
              <w:t>Wave height</w:t>
            </w:r>
          </w:p>
        </w:tc>
      </w:tr>
      <w:tr w:rsidR="004619F5" w14:paraId="23AA2849" w14:textId="77777777" w:rsidTr="000B36E4">
        <w:trPr>
          <w:trHeight w:val="202"/>
        </w:trPr>
        <w:tc>
          <w:tcPr>
            <w:tcW w:w="1700" w:type="dxa"/>
            <w:shd w:val="clear" w:color="auto" w:fill="auto"/>
            <w:tcMar>
              <w:top w:w="100" w:type="dxa"/>
              <w:left w:w="100" w:type="dxa"/>
              <w:bottom w:w="100" w:type="dxa"/>
              <w:right w:w="100" w:type="dxa"/>
            </w:tcMar>
          </w:tcPr>
          <w:p w14:paraId="34C8FDFE" w14:textId="51D84219" w:rsidR="004619F5" w:rsidRDefault="004619F5" w:rsidP="00C83552">
            <w:pPr>
              <w:widowControl w:val="0"/>
              <w:pBdr>
                <w:top w:val="nil"/>
                <w:left w:val="nil"/>
                <w:bottom w:val="nil"/>
                <w:right w:val="nil"/>
                <w:between w:val="nil"/>
              </w:pBdr>
              <w:spacing w:line="240" w:lineRule="auto"/>
              <w:rPr>
                <w:szCs w:val="24"/>
              </w:rPr>
            </w:pPr>
            <w:r>
              <w:rPr>
                <w:szCs w:val="24"/>
              </w:rPr>
              <w:t>i</w:t>
            </w:r>
          </w:p>
        </w:tc>
        <w:tc>
          <w:tcPr>
            <w:tcW w:w="7660" w:type="dxa"/>
            <w:shd w:val="clear" w:color="auto" w:fill="auto"/>
            <w:tcMar>
              <w:top w:w="100" w:type="dxa"/>
              <w:left w:w="100" w:type="dxa"/>
              <w:bottom w:w="100" w:type="dxa"/>
              <w:right w:w="100" w:type="dxa"/>
            </w:tcMar>
          </w:tcPr>
          <w:p w14:paraId="1DC4D849" w14:textId="5081654F" w:rsidR="004619F5" w:rsidRDefault="004619F5" w:rsidP="00C83552">
            <w:pPr>
              <w:widowControl w:val="0"/>
              <w:pBdr>
                <w:top w:val="nil"/>
                <w:left w:val="nil"/>
                <w:bottom w:val="nil"/>
                <w:right w:val="nil"/>
                <w:between w:val="nil"/>
              </w:pBdr>
              <w:spacing w:line="240" w:lineRule="auto"/>
              <w:rPr>
                <w:szCs w:val="24"/>
              </w:rPr>
            </w:pPr>
            <w:r>
              <w:rPr>
                <w:szCs w:val="24"/>
              </w:rPr>
              <w:t>Station location</w:t>
            </w:r>
          </w:p>
        </w:tc>
      </w:tr>
      <w:tr w:rsidR="001D41C0" w14:paraId="2BE87149" w14:textId="77777777" w:rsidTr="000B36E4">
        <w:trPr>
          <w:trHeight w:val="202"/>
        </w:trPr>
        <w:tc>
          <w:tcPr>
            <w:tcW w:w="1700" w:type="dxa"/>
            <w:shd w:val="clear" w:color="auto" w:fill="auto"/>
            <w:tcMar>
              <w:top w:w="100" w:type="dxa"/>
              <w:left w:w="100" w:type="dxa"/>
              <w:bottom w:w="100" w:type="dxa"/>
              <w:right w:w="100" w:type="dxa"/>
            </w:tcMar>
          </w:tcPr>
          <w:p w14:paraId="68A23CCE" w14:textId="0F4EBF9C" w:rsidR="001D41C0" w:rsidRDefault="001D41C0" w:rsidP="00C83552">
            <w:pPr>
              <w:widowControl w:val="0"/>
              <w:pBdr>
                <w:top w:val="nil"/>
                <w:left w:val="nil"/>
                <w:bottom w:val="nil"/>
                <w:right w:val="nil"/>
                <w:between w:val="nil"/>
              </w:pBdr>
              <w:spacing w:line="240" w:lineRule="auto"/>
              <w:rPr>
                <w:szCs w:val="24"/>
              </w:rPr>
            </w:pPr>
            <w:r>
              <w:rPr>
                <w:szCs w:val="24"/>
              </w:rPr>
              <w:t>n</w:t>
            </w:r>
          </w:p>
        </w:tc>
        <w:tc>
          <w:tcPr>
            <w:tcW w:w="7660" w:type="dxa"/>
            <w:shd w:val="clear" w:color="auto" w:fill="auto"/>
            <w:tcMar>
              <w:top w:w="100" w:type="dxa"/>
              <w:left w:w="100" w:type="dxa"/>
              <w:bottom w:w="100" w:type="dxa"/>
              <w:right w:w="100" w:type="dxa"/>
            </w:tcMar>
          </w:tcPr>
          <w:p w14:paraId="330397EF" w14:textId="0B980C35" w:rsidR="001D41C0" w:rsidRDefault="001D41C0" w:rsidP="00C83552">
            <w:pPr>
              <w:widowControl w:val="0"/>
              <w:pBdr>
                <w:top w:val="nil"/>
                <w:left w:val="nil"/>
                <w:bottom w:val="nil"/>
                <w:right w:val="nil"/>
                <w:between w:val="nil"/>
              </w:pBdr>
              <w:spacing w:line="240" w:lineRule="auto"/>
              <w:rPr>
                <w:szCs w:val="24"/>
              </w:rPr>
            </w:pPr>
            <w:r>
              <w:rPr>
                <w:szCs w:val="24"/>
              </w:rPr>
              <w:t>Manning’s roughness coefficient</w:t>
            </w:r>
          </w:p>
        </w:tc>
      </w:tr>
      <w:tr w:rsidR="004619F5" w14:paraId="7C6496EA" w14:textId="77777777" w:rsidTr="000B36E4">
        <w:trPr>
          <w:trHeight w:val="202"/>
        </w:trPr>
        <w:tc>
          <w:tcPr>
            <w:tcW w:w="1700" w:type="dxa"/>
            <w:shd w:val="clear" w:color="auto" w:fill="auto"/>
            <w:tcMar>
              <w:top w:w="100" w:type="dxa"/>
              <w:left w:w="100" w:type="dxa"/>
              <w:bottom w:w="100" w:type="dxa"/>
              <w:right w:w="100" w:type="dxa"/>
            </w:tcMar>
          </w:tcPr>
          <w:p w14:paraId="74CB4311" w14:textId="39FE8DF0" w:rsidR="004619F5" w:rsidRDefault="004619F5" w:rsidP="00C83552">
            <w:pPr>
              <w:widowControl w:val="0"/>
              <w:pBdr>
                <w:top w:val="nil"/>
                <w:left w:val="nil"/>
                <w:bottom w:val="nil"/>
                <w:right w:val="nil"/>
                <w:between w:val="nil"/>
              </w:pBdr>
              <w:spacing w:line="240" w:lineRule="auto"/>
              <w:rPr>
                <w:szCs w:val="24"/>
              </w:rPr>
            </w:pPr>
            <w:r>
              <w:rPr>
                <w:szCs w:val="24"/>
              </w:rPr>
              <w:t>N</w:t>
            </w:r>
          </w:p>
        </w:tc>
        <w:tc>
          <w:tcPr>
            <w:tcW w:w="7660" w:type="dxa"/>
            <w:shd w:val="clear" w:color="auto" w:fill="auto"/>
            <w:tcMar>
              <w:top w:w="100" w:type="dxa"/>
              <w:left w:w="100" w:type="dxa"/>
              <w:bottom w:w="100" w:type="dxa"/>
              <w:right w:w="100" w:type="dxa"/>
            </w:tcMar>
          </w:tcPr>
          <w:p w14:paraId="34D8CE06" w14:textId="4EAF597E" w:rsidR="004619F5" w:rsidRDefault="004619F5" w:rsidP="00C83552">
            <w:pPr>
              <w:widowControl w:val="0"/>
              <w:pBdr>
                <w:top w:val="nil"/>
                <w:left w:val="nil"/>
                <w:bottom w:val="nil"/>
                <w:right w:val="nil"/>
                <w:between w:val="nil"/>
              </w:pBdr>
              <w:spacing w:line="240" w:lineRule="auto"/>
              <w:rPr>
                <w:szCs w:val="24"/>
              </w:rPr>
            </w:pPr>
            <w:r>
              <w:rPr>
                <w:szCs w:val="24"/>
              </w:rPr>
              <w:t>Number of stations</w:t>
            </w:r>
          </w:p>
        </w:tc>
      </w:tr>
      <w:tr w:rsidR="0025389E" w14:paraId="3B4DB6B4" w14:textId="77777777" w:rsidTr="000B36E4">
        <w:trPr>
          <w:trHeight w:val="202"/>
        </w:trPr>
        <w:tc>
          <w:tcPr>
            <w:tcW w:w="1700" w:type="dxa"/>
            <w:shd w:val="clear" w:color="auto" w:fill="auto"/>
            <w:tcMar>
              <w:top w:w="100" w:type="dxa"/>
              <w:left w:w="100" w:type="dxa"/>
              <w:bottom w:w="100" w:type="dxa"/>
              <w:right w:w="100" w:type="dxa"/>
            </w:tcMar>
          </w:tcPr>
          <w:p w14:paraId="588706A5" w14:textId="35E0AF01" w:rsidR="0025389E" w:rsidRDefault="0025389E" w:rsidP="0025389E">
            <w:pPr>
              <w:widowControl w:val="0"/>
              <w:pBdr>
                <w:top w:val="nil"/>
                <w:left w:val="nil"/>
                <w:bottom w:val="nil"/>
                <w:right w:val="nil"/>
                <w:between w:val="nil"/>
              </w:pBdr>
              <w:spacing w:line="240" w:lineRule="auto"/>
              <w:rPr>
                <w:szCs w:val="24"/>
              </w:rPr>
            </w:pPr>
            <w:r>
              <w:rPr>
                <w:szCs w:val="24"/>
              </w:rPr>
              <w:t>r</w:t>
            </w:r>
          </w:p>
        </w:tc>
        <w:tc>
          <w:tcPr>
            <w:tcW w:w="7660" w:type="dxa"/>
            <w:shd w:val="clear" w:color="auto" w:fill="auto"/>
            <w:tcMar>
              <w:top w:w="100" w:type="dxa"/>
              <w:left w:w="100" w:type="dxa"/>
              <w:bottom w:w="100" w:type="dxa"/>
              <w:right w:w="100" w:type="dxa"/>
            </w:tcMar>
          </w:tcPr>
          <w:p w14:paraId="4F16DDF4" w14:textId="07A685A5" w:rsidR="0025389E" w:rsidRDefault="0025389E" w:rsidP="0025389E">
            <w:pPr>
              <w:widowControl w:val="0"/>
              <w:pBdr>
                <w:top w:val="nil"/>
                <w:left w:val="nil"/>
                <w:bottom w:val="nil"/>
                <w:right w:val="nil"/>
                <w:between w:val="nil"/>
              </w:pBdr>
              <w:spacing w:line="240" w:lineRule="auto"/>
              <w:rPr>
                <w:szCs w:val="24"/>
              </w:rPr>
            </w:pPr>
            <w:r>
              <w:rPr>
                <w:szCs w:val="24"/>
              </w:rPr>
              <w:t>Radius</w:t>
            </w:r>
          </w:p>
        </w:tc>
      </w:tr>
      <w:tr w:rsidR="00EE473F" w14:paraId="4F29ABBB" w14:textId="77777777" w:rsidTr="000B36E4">
        <w:trPr>
          <w:trHeight w:val="202"/>
        </w:trPr>
        <w:tc>
          <w:tcPr>
            <w:tcW w:w="1700" w:type="dxa"/>
            <w:shd w:val="clear" w:color="auto" w:fill="auto"/>
            <w:tcMar>
              <w:top w:w="100" w:type="dxa"/>
              <w:left w:w="100" w:type="dxa"/>
              <w:bottom w:w="100" w:type="dxa"/>
              <w:right w:w="100" w:type="dxa"/>
            </w:tcMar>
          </w:tcPr>
          <w:p w14:paraId="6FA4F3D2" w14:textId="08DA71B4" w:rsidR="00EE473F" w:rsidRDefault="00EE473F" w:rsidP="00C83552">
            <w:pPr>
              <w:widowControl w:val="0"/>
              <w:pBdr>
                <w:top w:val="nil"/>
                <w:left w:val="nil"/>
                <w:bottom w:val="nil"/>
                <w:right w:val="nil"/>
                <w:between w:val="nil"/>
              </w:pBdr>
              <w:spacing w:line="240" w:lineRule="auto"/>
              <w:rPr>
                <w:szCs w:val="24"/>
              </w:rPr>
            </w:pPr>
            <w:r>
              <w:rPr>
                <w:szCs w:val="24"/>
              </w:rPr>
              <w:t>R</w:t>
            </w:r>
            <w:r w:rsidRPr="00EE473F">
              <w:rPr>
                <w:szCs w:val="24"/>
                <w:vertAlign w:val="superscript"/>
              </w:rPr>
              <w:t>2</w:t>
            </w:r>
          </w:p>
        </w:tc>
        <w:tc>
          <w:tcPr>
            <w:tcW w:w="7660" w:type="dxa"/>
            <w:shd w:val="clear" w:color="auto" w:fill="auto"/>
            <w:tcMar>
              <w:top w:w="100" w:type="dxa"/>
              <w:left w:w="100" w:type="dxa"/>
              <w:bottom w:w="100" w:type="dxa"/>
              <w:right w:w="100" w:type="dxa"/>
            </w:tcMar>
          </w:tcPr>
          <w:p w14:paraId="262AB334" w14:textId="3B023D5D" w:rsidR="00EE473F" w:rsidRDefault="00EE473F" w:rsidP="00C83552">
            <w:pPr>
              <w:widowControl w:val="0"/>
              <w:pBdr>
                <w:top w:val="nil"/>
                <w:left w:val="nil"/>
                <w:bottom w:val="nil"/>
                <w:right w:val="nil"/>
                <w:between w:val="nil"/>
              </w:pBdr>
              <w:spacing w:line="240" w:lineRule="auto"/>
              <w:rPr>
                <w:szCs w:val="24"/>
              </w:rPr>
            </w:pPr>
            <w:r>
              <w:rPr>
                <w:szCs w:val="24"/>
              </w:rPr>
              <w:t>Coefficient of determinatio</w:t>
            </w:r>
            <w:r w:rsidR="004619F5">
              <w:rPr>
                <w:szCs w:val="24"/>
              </w:rPr>
              <w:t>n</w:t>
            </w:r>
          </w:p>
        </w:tc>
      </w:tr>
      <w:tr w:rsidR="0025389E" w14:paraId="0EA1AC5D" w14:textId="77777777" w:rsidTr="000B36E4">
        <w:trPr>
          <w:trHeight w:val="202"/>
        </w:trPr>
        <w:tc>
          <w:tcPr>
            <w:tcW w:w="1700" w:type="dxa"/>
            <w:shd w:val="clear" w:color="auto" w:fill="auto"/>
            <w:tcMar>
              <w:top w:w="100" w:type="dxa"/>
              <w:left w:w="100" w:type="dxa"/>
              <w:bottom w:w="100" w:type="dxa"/>
              <w:right w:w="100" w:type="dxa"/>
            </w:tcMar>
          </w:tcPr>
          <w:p w14:paraId="41E699B6" w14:textId="778A4838" w:rsidR="0025389E" w:rsidRDefault="0025389E" w:rsidP="0025389E">
            <w:pPr>
              <w:widowControl w:val="0"/>
              <w:pBdr>
                <w:top w:val="nil"/>
                <w:left w:val="nil"/>
                <w:bottom w:val="nil"/>
                <w:right w:val="nil"/>
                <w:between w:val="nil"/>
              </w:pBdr>
              <w:spacing w:line="240" w:lineRule="auto"/>
              <w:rPr>
                <w:szCs w:val="24"/>
              </w:rPr>
            </w:pPr>
            <w:r>
              <w:rPr>
                <w:szCs w:val="24"/>
              </w:rPr>
              <w:t>RMSE</w:t>
            </w:r>
          </w:p>
        </w:tc>
        <w:tc>
          <w:tcPr>
            <w:tcW w:w="7660" w:type="dxa"/>
            <w:shd w:val="clear" w:color="auto" w:fill="auto"/>
            <w:tcMar>
              <w:top w:w="100" w:type="dxa"/>
              <w:left w:w="100" w:type="dxa"/>
              <w:bottom w:w="100" w:type="dxa"/>
              <w:right w:w="100" w:type="dxa"/>
            </w:tcMar>
          </w:tcPr>
          <w:p w14:paraId="46A3A299" w14:textId="0F01728D" w:rsidR="0025389E" w:rsidRDefault="0025389E" w:rsidP="0025389E">
            <w:pPr>
              <w:widowControl w:val="0"/>
              <w:pBdr>
                <w:top w:val="nil"/>
                <w:left w:val="nil"/>
                <w:bottom w:val="nil"/>
                <w:right w:val="nil"/>
                <w:between w:val="nil"/>
              </w:pBdr>
              <w:spacing w:line="240" w:lineRule="auto"/>
              <w:rPr>
                <w:szCs w:val="24"/>
              </w:rPr>
            </w:pPr>
            <w:r>
              <w:rPr>
                <w:szCs w:val="24"/>
              </w:rPr>
              <w:t>Root Mean Square Error</w:t>
            </w:r>
          </w:p>
        </w:tc>
      </w:tr>
      <w:tr w:rsidR="00E20E02" w14:paraId="15B2585C" w14:textId="77777777" w:rsidTr="000B36E4">
        <w:trPr>
          <w:trHeight w:val="202"/>
        </w:trPr>
        <w:tc>
          <w:tcPr>
            <w:tcW w:w="1700" w:type="dxa"/>
            <w:shd w:val="clear" w:color="auto" w:fill="auto"/>
            <w:tcMar>
              <w:top w:w="100" w:type="dxa"/>
              <w:left w:w="100" w:type="dxa"/>
              <w:bottom w:w="100" w:type="dxa"/>
              <w:right w:w="100" w:type="dxa"/>
            </w:tcMar>
          </w:tcPr>
          <w:p w14:paraId="000000D1" w14:textId="77777777" w:rsidR="00E20E02" w:rsidRDefault="00797D98" w:rsidP="00C83552">
            <w:pPr>
              <w:widowControl w:val="0"/>
              <w:pBdr>
                <w:top w:val="nil"/>
                <w:left w:val="nil"/>
                <w:bottom w:val="nil"/>
                <w:right w:val="nil"/>
                <w:between w:val="nil"/>
              </w:pBdr>
              <w:spacing w:line="240" w:lineRule="auto"/>
              <w:rPr>
                <w:szCs w:val="24"/>
              </w:rPr>
            </w:pPr>
            <w:r>
              <w:rPr>
                <w:szCs w:val="24"/>
              </w:rPr>
              <w:t>R</w:t>
            </w:r>
            <w:r w:rsidRPr="00C83552">
              <w:rPr>
                <w:szCs w:val="24"/>
                <w:vertAlign w:val="subscript"/>
              </w:rPr>
              <w:t>2%</w:t>
            </w:r>
          </w:p>
        </w:tc>
        <w:tc>
          <w:tcPr>
            <w:tcW w:w="7660" w:type="dxa"/>
            <w:shd w:val="clear" w:color="auto" w:fill="auto"/>
            <w:tcMar>
              <w:top w:w="100" w:type="dxa"/>
              <w:left w:w="100" w:type="dxa"/>
              <w:bottom w:w="100" w:type="dxa"/>
              <w:right w:w="100" w:type="dxa"/>
            </w:tcMar>
          </w:tcPr>
          <w:p w14:paraId="000000D2" w14:textId="77777777" w:rsidR="00E20E02" w:rsidRDefault="00797D98" w:rsidP="00C83552">
            <w:pPr>
              <w:widowControl w:val="0"/>
              <w:pBdr>
                <w:top w:val="nil"/>
                <w:left w:val="nil"/>
                <w:bottom w:val="nil"/>
                <w:right w:val="nil"/>
                <w:between w:val="nil"/>
              </w:pBdr>
              <w:spacing w:line="240" w:lineRule="auto"/>
              <w:rPr>
                <w:szCs w:val="24"/>
              </w:rPr>
            </w:pPr>
            <w:r>
              <w:rPr>
                <w:szCs w:val="24"/>
              </w:rPr>
              <w:t>2% runup exceedance</w:t>
            </w:r>
          </w:p>
        </w:tc>
      </w:tr>
      <w:tr w:rsidR="004C01B5" w14:paraId="095777D7" w14:textId="77777777" w:rsidTr="000B36E4">
        <w:trPr>
          <w:trHeight w:val="202"/>
        </w:trPr>
        <w:tc>
          <w:tcPr>
            <w:tcW w:w="1700" w:type="dxa"/>
            <w:shd w:val="clear" w:color="auto" w:fill="auto"/>
            <w:tcMar>
              <w:top w:w="100" w:type="dxa"/>
              <w:left w:w="100" w:type="dxa"/>
              <w:bottom w:w="100" w:type="dxa"/>
              <w:right w:w="100" w:type="dxa"/>
            </w:tcMar>
          </w:tcPr>
          <w:p w14:paraId="11A1362F" w14:textId="5A02CF97" w:rsidR="004C01B5" w:rsidRDefault="004C01B5" w:rsidP="00C83552">
            <w:pPr>
              <w:widowControl w:val="0"/>
              <w:pBdr>
                <w:top w:val="nil"/>
                <w:left w:val="nil"/>
                <w:bottom w:val="nil"/>
                <w:right w:val="nil"/>
                <w:between w:val="nil"/>
              </w:pBdr>
              <w:spacing w:line="240" w:lineRule="auto"/>
              <w:rPr>
                <w:szCs w:val="24"/>
              </w:rPr>
            </w:pPr>
            <w:r>
              <w:rPr>
                <w:szCs w:val="24"/>
              </w:rPr>
              <w:t>T</w:t>
            </w:r>
            <w:r w:rsidRPr="004C01B5">
              <w:rPr>
                <w:szCs w:val="24"/>
                <w:vertAlign w:val="subscript"/>
              </w:rPr>
              <w:t>p</w:t>
            </w:r>
          </w:p>
        </w:tc>
        <w:tc>
          <w:tcPr>
            <w:tcW w:w="7660" w:type="dxa"/>
            <w:shd w:val="clear" w:color="auto" w:fill="auto"/>
            <w:tcMar>
              <w:top w:w="100" w:type="dxa"/>
              <w:left w:w="100" w:type="dxa"/>
              <w:bottom w:w="100" w:type="dxa"/>
              <w:right w:w="100" w:type="dxa"/>
            </w:tcMar>
          </w:tcPr>
          <w:p w14:paraId="70A8732D" w14:textId="7BABAFC6" w:rsidR="004C01B5" w:rsidRDefault="004C01B5" w:rsidP="00C83552">
            <w:pPr>
              <w:widowControl w:val="0"/>
              <w:pBdr>
                <w:top w:val="nil"/>
                <w:left w:val="nil"/>
                <w:bottom w:val="nil"/>
                <w:right w:val="nil"/>
                <w:between w:val="nil"/>
              </w:pBdr>
              <w:spacing w:line="240" w:lineRule="auto"/>
              <w:rPr>
                <w:szCs w:val="24"/>
              </w:rPr>
            </w:pPr>
            <w:r>
              <w:rPr>
                <w:szCs w:val="24"/>
              </w:rPr>
              <w:t>Peak wave period</w:t>
            </w:r>
          </w:p>
        </w:tc>
      </w:tr>
      <w:tr w:rsidR="00E20E02" w14:paraId="7CB681B7" w14:textId="77777777" w:rsidTr="000B36E4">
        <w:trPr>
          <w:trHeight w:val="202"/>
        </w:trPr>
        <w:tc>
          <w:tcPr>
            <w:tcW w:w="1700" w:type="dxa"/>
            <w:shd w:val="clear" w:color="auto" w:fill="auto"/>
            <w:tcMar>
              <w:top w:w="100" w:type="dxa"/>
              <w:left w:w="100" w:type="dxa"/>
              <w:bottom w:w="100" w:type="dxa"/>
              <w:right w:w="100" w:type="dxa"/>
            </w:tcMar>
          </w:tcPr>
          <w:p w14:paraId="000000D7" w14:textId="77777777" w:rsidR="00E20E02" w:rsidRDefault="00797D98" w:rsidP="00C83552">
            <w:pPr>
              <w:widowControl w:val="0"/>
              <w:pBdr>
                <w:top w:val="nil"/>
                <w:left w:val="nil"/>
                <w:bottom w:val="nil"/>
                <w:right w:val="nil"/>
                <w:between w:val="nil"/>
              </w:pBdr>
              <w:spacing w:line="240" w:lineRule="auto"/>
              <w:rPr>
                <w:szCs w:val="24"/>
              </w:rPr>
            </w:pPr>
            <w:r>
              <w:rPr>
                <w:szCs w:val="24"/>
              </w:rPr>
              <w:t>V</w:t>
            </w:r>
          </w:p>
        </w:tc>
        <w:tc>
          <w:tcPr>
            <w:tcW w:w="7660" w:type="dxa"/>
            <w:shd w:val="clear" w:color="auto" w:fill="auto"/>
            <w:tcMar>
              <w:top w:w="100" w:type="dxa"/>
              <w:left w:w="100" w:type="dxa"/>
              <w:bottom w:w="100" w:type="dxa"/>
              <w:right w:w="100" w:type="dxa"/>
            </w:tcMar>
          </w:tcPr>
          <w:p w14:paraId="000000D8" w14:textId="77777777" w:rsidR="00E20E02" w:rsidRDefault="00797D98" w:rsidP="00C83552">
            <w:pPr>
              <w:widowControl w:val="0"/>
              <w:pBdr>
                <w:top w:val="nil"/>
                <w:left w:val="nil"/>
                <w:bottom w:val="nil"/>
                <w:right w:val="nil"/>
                <w:between w:val="nil"/>
              </w:pBdr>
              <w:spacing w:line="240" w:lineRule="auto"/>
              <w:rPr>
                <w:szCs w:val="24"/>
              </w:rPr>
            </w:pPr>
            <w:r>
              <w:rPr>
                <w:szCs w:val="24"/>
              </w:rPr>
              <w:t>Velocity (wind)</w:t>
            </w:r>
          </w:p>
        </w:tc>
      </w:tr>
      <w:tr w:rsidR="00E20E02" w14:paraId="009B3EF9" w14:textId="77777777" w:rsidTr="000B36E4">
        <w:trPr>
          <w:trHeight w:val="202"/>
        </w:trPr>
        <w:tc>
          <w:tcPr>
            <w:tcW w:w="1700" w:type="dxa"/>
            <w:shd w:val="clear" w:color="auto" w:fill="auto"/>
            <w:tcMar>
              <w:top w:w="100" w:type="dxa"/>
              <w:left w:w="100" w:type="dxa"/>
              <w:bottom w:w="100" w:type="dxa"/>
              <w:right w:w="100" w:type="dxa"/>
            </w:tcMar>
          </w:tcPr>
          <w:p w14:paraId="000000D9" w14:textId="77777777" w:rsidR="00E20E02" w:rsidRDefault="00797D98" w:rsidP="00C83552">
            <w:pPr>
              <w:widowControl w:val="0"/>
              <w:pBdr>
                <w:top w:val="nil"/>
                <w:left w:val="nil"/>
                <w:bottom w:val="nil"/>
                <w:right w:val="nil"/>
                <w:between w:val="nil"/>
              </w:pBdr>
              <w:spacing w:line="240" w:lineRule="auto"/>
              <w:rPr>
                <w:szCs w:val="24"/>
              </w:rPr>
            </w:pPr>
            <w:r>
              <w:rPr>
                <w:szCs w:val="24"/>
              </w:rPr>
              <w:t>V</w:t>
            </w:r>
            <w:r w:rsidRPr="00C83552">
              <w:rPr>
                <w:szCs w:val="24"/>
                <w:vertAlign w:val="subscript"/>
              </w:rPr>
              <w:t>max</w:t>
            </w:r>
          </w:p>
        </w:tc>
        <w:tc>
          <w:tcPr>
            <w:tcW w:w="7660" w:type="dxa"/>
            <w:shd w:val="clear" w:color="auto" w:fill="auto"/>
            <w:tcMar>
              <w:top w:w="100" w:type="dxa"/>
              <w:left w:w="100" w:type="dxa"/>
              <w:bottom w:w="100" w:type="dxa"/>
              <w:right w:w="100" w:type="dxa"/>
            </w:tcMar>
          </w:tcPr>
          <w:p w14:paraId="000000DA" w14:textId="77777777" w:rsidR="00E20E02" w:rsidRDefault="00797D98" w:rsidP="00C83552">
            <w:pPr>
              <w:widowControl w:val="0"/>
              <w:pBdr>
                <w:top w:val="nil"/>
                <w:left w:val="nil"/>
                <w:bottom w:val="nil"/>
                <w:right w:val="nil"/>
                <w:between w:val="nil"/>
              </w:pBdr>
              <w:spacing w:line="240" w:lineRule="auto"/>
              <w:rPr>
                <w:szCs w:val="24"/>
              </w:rPr>
            </w:pPr>
            <w:r>
              <w:rPr>
                <w:szCs w:val="24"/>
              </w:rPr>
              <w:t>Maximum wind velocity</w:t>
            </w:r>
          </w:p>
        </w:tc>
      </w:tr>
      <w:tr w:rsidR="004619F5" w14:paraId="4D38B3AF" w14:textId="77777777" w:rsidTr="000B36E4">
        <w:trPr>
          <w:trHeight w:val="202"/>
        </w:trPr>
        <w:tc>
          <w:tcPr>
            <w:tcW w:w="1700" w:type="dxa"/>
            <w:shd w:val="clear" w:color="auto" w:fill="auto"/>
            <w:tcMar>
              <w:top w:w="100" w:type="dxa"/>
              <w:left w:w="100" w:type="dxa"/>
              <w:bottom w:w="100" w:type="dxa"/>
              <w:right w:w="100" w:type="dxa"/>
            </w:tcMar>
          </w:tcPr>
          <w:p w14:paraId="56773422" w14:textId="54DE9611" w:rsidR="004619F5" w:rsidRDefault="004619F5" w:rsidP="004619F5">
            <w:pPr>
              <w:widowControl w:val="0"/>
              <w:pBdr>
                <w:top w:val="nil"/>
                <w:left w:val="nil"/>
                <w:bottom w:val="nil"/>
                <w:right w:val="nil"/>
                <w:between w:val="nil"/>
              </w:pBdr>
              <w:spacing w:line="240" w:lineRule="auto"/>
              <w:rPr>
                <w:color w:val="000000"/>
              </w:rPr>
            </w:pPr>
            <w:r>
              <w:rPr>
                <w:szCs w:val="24"/>
              </w:rPr>
              <w:t>σ</w:t>
            </w:r>
          </w:p>
        </w:tc>
        <w:tc>
          <w:tcPr>
            <w:tcW w:w="7660" w:type="dxa"/>
            <w:shd w:val="clear" w:color="auto" w:fill="auto"/>
            <w:tcMar>
              <w:top w:w="100" w:type="dxa"/>
              <w:left w:w="100" w:type="dxa"/>
              <w:bottom w:w="100" w:type="dxa"/>
              <w:right w:w="100" w:type="dxa"/>
            </w:tcMar>
          </w:tcPr>
          <w:p w14:paraId="3617E1A8" w14:textId="5C2669A8" w:rsidR="004619F5" w:rsidRDefault="004619F5" w:rsidP="004619F5">
            <w:pPr>
              <w:widowControl w:val="0"/>
              <w:pBdr>
                <w:top w:val="nil"/>
                <w:left w:val="nil"/>
                <w:bottom w:val="nil"/>
                <w:right w:val="nil"/>
                <w:between w:val="nil"/>
              </w:pBdr>
              <w:spacing w:line="240" w:lineRule="auto"/>
              <w:rPr>
                <w:szCs w:val="24"/>
              </w:rPr>
            </w:pPr>
            <w:r>
              <w:rPr>
                <w:szCs w:val="24"/>
              </w:rPr>
              <w:t xml:space="preserve">Standard deviation </w:t>
            </w:r>
          </w:p>
        </w:tc>
      </w:tr>
      <w:tr w:rsidR="00AA4025" w14:paraId="7E0A9E0B" w14:textId="77777777" w:rsidTr="000B36E4">
        <w:trPr>
          <w:trHeight w:val="202"/>
        </w:trPr>
        <w:tc>
          <w:tcPr>
            <w:tcW w:w="1700" w:type="dxa"/>
            <w:shd w:val="clear" w:color="auto" w:fill="auto"/>
            <w:tcMar>
              <w:top w:w="100" w:type="dxa"/>
              <w:left w:w="100" w:type="dxa"/>
              <w:bottom w:w="100" w:type="dxa"/>
              <w:right w:w="100" w:type="dxa"/>
            </w:tcMar>
          </w:tcPr>
          <w:p w14:paraId="45F70BCE" w14:textId="785E0288" w:rsidR="00AA4025" w:rsidRPr="0025389E" w:rsidRDefault="00AA4025" w:rsidP="004619F5">
            <w:pPr>
              <w:widowControl w:val="0"/>
              <w:pBdr>
                <w:top w:val="nil"/>
                <w:left w:val="nil"/>
                <w:bottom w:val="nil"/>
                <w:right w:val="nil"/>
                <w:between w:val="nil"/>
              </w:pBdr>
              <w:spacing w:line="240" w:lineRule="auto"/>
              <w:rPr>
                <w:rFonts w:ascii="Cambria Math" w:hAnsi="Cambria Math" w:cs="Calibri"/>
                <w:szCs w:val="24"/>
              </w:rPr>
            </w:pPr>
            <w:r w:rsidRPr="0027104F">
              <w:rPr>
                <w:rFonts w:ascii="Cambria Math" w:hAnsi="Cambria Math" w:cs="Calibri"/>
                <w:i/>
                <w:color w:val="000000"/>
              </w:rPr>
              <w:lastRenderedPageBreak/>
              <w:t>τ</w:t>
            </w:r>
            <w:r w:rsidRPr="0027104F">
              <w:rPr>
                <w:rFonts w:ascii="Cambria Math" w:hAnsi="Cambria Math"/>
                <w:i/>
                <w:color w:val="000000"/>
                <w:vertAlign w:val="subscript"/>
              </w:rPr>
              <w:t>0</w:t>
            </w:r>
          </w:p>
        </w:tc>
        <w:tc>
          <w:tcPr>
            <w:tcW w:w="7660" w:type="dxa"/>
            <w:shd w:val="clear" w:color="auto" w:fill="auto"/>
            <w:tcMar>
              <w:top w:w="100" w:type="dxa"/>
              <w:left w:w="100" w:type="dxa"/>
              <w:bottom w:w="100" w:type="dxa"/>
              <w:right w:w="100" w:type="dxa"/>
            </w:tcMar>
          </w:tcPr>
          <w:p w14:paraId="318CB50E" w14:textId="513BFBB2" w:rsidR="00AA4025" w:rsidRDefault="00AA4025" w:rsidP="004619F5">
            <w:pPr>
              <w:widowControl w:val="0"/>
              <w:pBdr>
                <w:top w:val="nil"/>
                <w:left w:val="nil"/>
                <w:bottom w:val="nil"/>
                <w:right w:val="nil"/>
                <w:between w:val="nil"/>
              </w:pBdr>
              <w:spacing w:line="240" w:lineRule="auto"/>
              <w:rPr>
                <w:szCs w:val="24"/>
              </w:rPr>
            </w:pPr>
            <w:r>
              <w:rPr>
                <w:szCs w:val="24"/>
              </w:rPr>
              <w:t>Weighting factor in continuity equation (ADCIRC)</w:t>
            </w:r>
          </w:p>
        </w:tc>
      </w:tr>
      <w:tr w:rsidR="0025389E" w14:paraId="57B71E14" w14:textId="77777777" w:rsidTr="000B36E4">
        <w:trPr>
          <w:trHeight w:val="202"/>
        </w:trPr>
        <w:tc>
          <w:tcPr>
            <w:tcW w:w="1700" w:type="dxa"/>
            <w:shd w:val="clear" w:color="auto" w:fill="auto"/>
            <w:tcMar>
              <w:top w:w="100" w:type="dxa"/>
              <w:left w:w="100" w:type="dxa"/>
              <w:bottom w:w="100" w:type="dxa"/>
              <w:right w:w="100" w:type="dxa"/>
            </w:tcMar>
          </w:tcPr>
          <w:p w14:paraId="0E5606EB" w14:textId="2709CC5E" w:rsidR="0025389E" w:rsidRPr="0025389E" w:rsidRDefault="0025389E" w:rsidP="004619F5">
            <w:pPr>
              <w:widowControl w:val="0"/>
              <w:pBdr>
                <w:top w:val="nil"/>
                <w:left w:val="nil"/>
                <w:bottom w:val="nil"/>
                <w:right w:val="nil"/>
                <w:between w:val="nil"/>
              </w:pBdr>
              <w:spacing w:line="240" w:lineRule="auto"/>
              <w:rPr>
                <w:rFonts w:ascii="Cambria Math" w:hAnsi="Cambria Math" w:cs="Calibri"/>
                <w:szCs w:val="24"/>
              </w:rPr>
            </w:pPr>
            <w:r w:rsidRPr="0025389E">
              <w:rPr>
                <w:rFonts w:ascii="Cambria Math" w:hAnsi="Cambria Math" w:cs="Calibri"/>
                <w:szCs w:val="24"/>
              </w:rPr>
              <w:t>ψ</w:t>
            </w:r>
          </w:p>
        </w:tc>
        <w:tc>
          <w:tcPr>
            <w:tcW w:w="7660" w:type="dxa"/>
            <w:shd w:val="clear" w:color="auto" w:fill="auto"/>
            <w:tcMar>
              <w:top w:w="100" w:type="dxa"/>
              <w:left w:w="100" w:type="dxa"/>
              <w:bottom w:w="100" w:type="dxa"/>
              <w:right w:w="100" w:type="dxa"/>
            </w:tcMar>
          </w:tcPr>
          <w:p w14:paraId="1554225E" w14:textId="2B4A3F73" w:rsidR="0025389E" w:rsidRDefault="0025389E" w:rsidP="004619F5">
            <w:pPr>
              <w:widowControl w:val="0"/>
              <w:pBdr>
                <w:top w:val="nil"/>
                <w:left w:val="nil"/>
                <w:bottom w:val="nil"/>
                <w:right w:val="nil"/>
                <w:between w:val="nil"/>
              </w:pBdr>
              <w:spacing w:line="240" w:lineRule="auto"/>
              <w:rPr>
                <w:szCs w:val="24"/>
              </w:rPr>
            </w:pPr>
            <w:r>
              <w:rPr>
                <w:szCs w:val="24"/>
              </w:rPr>
              <w:t>Model parameter being assessed</w:t>
            </w:r>
          </w:p>
        </w:tc>
      </w:tr>
    </w:tbl>
    <w:p w14:paraId="3DA90C71" w14:textId="77777777" w:rsidR="000D6B92" w:rsidRDefault="000D6B92" w:rsidP="00A658A3">
      <w:pPr>
        <w:pStyle w:val="Heading1"/>
        <w:sectPr w:rsidR="000D6B92" w:rsidSect="000D6B92">
          <w:pgSz w:w="12240" w:h="15840"/>
          <w:pgMar w:top="1440" w:right="1440" w:bottom="1440" w:left="1440" w:header="720" w:footer="432" w:gutter="0"/>
          <w:pgNumType w:start="1"/>
          <w:cols w:space="720"/>
          <w:titlePg/>
        </w:sectPr>
      </w:pPr>
    </w:p>
    <w:p w14:paraId="000000E4" w14:textId="157B7E4D" w:rsidR="00E20E02" w:rsidRPr="00A658A3" w:rsidRDefault="00797D98" w:rsidP="00A658A3">
      <w:pPr>
        <w:pStyle w:val="Heading1"/>
      </w:pPr>
      <w:bookmarkStart w:id="2" w:name="_Toc143943565"/>
      <w:r w:rsidRPr="00A658A3">
        <w:lastRenderedPageBreak/>
        <w:t>1.0</w:t>
      </w:r>
      <w:r w:rsidRPr="00A658A3">
        <w:tab/>
        <w:t>INTRODUCTION</w:t>
      </w:r>
      <w:bookmarkEnd w:id="2"/>
    </w:p>
    <w:p w14:paraId="05E0874B" w14:textId="77777777" w:rsidR="00797D98" w:rsidRPr="00797D98" w:rsidRDefault="00797D98" w:rsidP="00797D98"/>
    <w:p w14:paraId="000000E5" w14:textId="776BD039" w:rsidR="00E20E02" w:rsidRDefault="00797D98" w:rsidP="00797D98">
      <w:pPr>
        <w:pStyle w:val="Heading2"/>
      </w:pPr>
      <w:bookmarkStart w:id="3" w:name="_Toc143943566"/>
      <w:r>
        <w:t>1.1</w:t>
      </w:r>
      <w:r>
        <w:tab/>
        <w:t>BACKGROUND</w:t>
      </w:r>
      <w:bookmarkEnd w:id="3"/>
      <w:r>
        <w:t xml:space="preserve"> </w:t>
      </w:r>
    </w:p>
    <w:p w14:paraId="1A2ABCFC" w14:textId="77777777" w:rsidR="00797D98" w:rsidRPr="00797D98" w:rsidRDefault="00797D98" w:rsidP="00797D98"/>
    <w:p w14:paraId="000000E6" w14:textId="2BE1606B" w:rsidR="00E20E02" w:rsidRDefault="00797D98">
      <w:pPr>
        <w:spacing w:after="240"/>
        <w:jc w:val="both"/>
        <w:rPr>
          <w:szCs w:val="24"/>
        </w:rPr>
      </w:pPr>
      <w:r>
        <w:rPr>
          <w:szCs w:val="24"/>
        </w:rPr>
        <w:t xml:space="preserve">Projected sea level rise (SLR) and associated storm intensity will cause an increase in total water levels (TWL) at coastal </w:t>
      </w:r>
      <w:r w:rsidR="000B36E4">
        <w:rPr>
          <w:szCs w:val="24"/>
        </w:rPr>
        <w:t>United States (</w:t>
      </w:r>
      <w:r>
        <w:rPr>
          <w:szCs w:val="24"/>
        </w:rPr>
        <w:t>US</w:t>
      </w:r>
      <w:r w:rsidR="000B36E4">
        <w:rPr>
          <w:szCs w:val="24"/>
        </w:rPr>
        <w:t>)</w:t>
      </w:r>
      <w:r>
        <w:rPr>
          <w:szCs w:val="24"/>
        </w:rPr>
        <w:t xml:space="preserve"> military facilities over the coming decades (e.g.  </w:t>
      </w:r>
      <w:r w:rsidR="000B36E4">
        <w:rPr>
          <w:szCs w:val="24"/>
        </w:rPr>
        <w:fldChar w:fldCharType="begin"/>
      </w:r>
      <w:r w:rsidR="00C913F8">
        <w:rPr>
          <w:szCs w:val="24"/>
        </w:rPr>
        <w:instrText xml:space="preserve"> ADDIN ZOTERO_ITEM CSL_CITATION {"citationID":"HJowVTrg","properties":{"formattedCitation":"(GAO, 2019; Hall et al., 2016; UOCS, 2016)","plainCitation":"(GAO, 2019; Hall et al., 2016; UOCS, 2016)","dontUpdate":true,"noteIndex":0},"citationItems":[{"id":3458,"uris":["http://zotero.org/users/local/3kZ0APB2/items/YDEJ2E9U"],"itemData":{"id":3458,"type":"report","event-place":"Washington D.C.,","genre":"Report to Congressional Requesters","number":"GAO-19-453","page":"53","publisher":"United States Government Accountability Office","publisher-place":"Washington D.C.,","title":"CLIMATE RESILIENCE: DOD Needs to Assess Risk and Provide Guidance on Use of Climate Projections in Installation Master Plans and Facilities Designs","author":[{"family":"GAO","given":""}],"issued":{"date-parts":[["2019"]]}}},{"id":3457,"uris":["http://zotero.org/users/local/3kZ0APB2/items/S679HQHL"],"itemData":{"id":3457,"type":"report","genre":"U.S. Department of Defense, Strategic Environmental Research and Development Program","page":"224","title":"Regional Sea Level Scenarios for Coastal Risk Management: Managing the Uncertainty of Future Sea Level Change and Extreme Water Levels for Department of Defense Coastal Sites Worldwide","author":[{"family":"Hall","given":"J.A."},{"family":"Gill","given":"S."},{"family":"Obeysekera","given":"J."},{"family":"Sweet","given":"W."},{"family":"Knuuti","given":"K."},{"family":"Marburger","given":"J."}],"issued":{"date-parts":[["2016"]]}}},{"id":3456,"uris":["http://zotero.org/users/local/3kZ0APB2/items/85W5WMUQ"],"itemData":{"id":3456,"type":"report","genre":"Executive Summary","page":"10","publisher":"Union of Concerned Scientists","title":"The US Military on the Front Lines of Rising Seas","author":[{"family":"UOCS","given":""}],"issued":{"date-parts":[["2016"]]}}}],"schema":"https://github.com/citation-style-language/schema/raw/master/csl-citation.json"} </w:instrText>
      </w:r>
      <w:r w:rsidR="000B36E4">
        <w:rPr>
          <w:szCs w:val="24"/>
        </w:rPr>
        <w:fldChar w:fldCharType="separate"/>
      </w:r>
      <w:r w:rsidR="000B36E4" w:rsidRPr="000B36E4">
        <w:t>GAO, 2019; Hall et al., 2016; UOCS, 2016)</w:t>
      </w:r>
      <w:r w:rsidR="000B36E4">
        <w:rPr>
          <w:szCs w:val="24"/>
        </w:rPr>
        <w:fldChar w:fldCharType="end"/>
      </w:r>
      <w:r>
        <w:rPr>
          <w:szCs w:val="24"/>
        </w:rPr>
        <w:t xml:space="preserve">. Total water levels consist of the mean sea level, high tide, storm surge, and wave-induced </w:t>
      </w:r>
      <w:r w:rsidRPr="000A5707">
        <w:rPr>
          <w:szCs w:val="24"/>
        </w:rPr>
        <w:t>runup (</w:t>
      </w:r>
      <w:r w:rsidR="000A5707" w:rsidRPr="000A5707">
        <w:rPr>
          <w:szCs w:val="24"/>
        </w:rPr>
        <w:fldChar w:fldCharType="begin"/>
      </w:r>
      <w:r w:rsidR="000A5707" w:rsidRPr="000A5707">
        <w:rPr>
          <w:szCs w:val="24"/>
        </w:rPr>
        <w:instrText xml:space="preserve"> REF _Ref169688400 \h  \* MERGEFORMAT </w:instrText>
      </w:r>
      <w:r w:rsidR="000A5707" w:rsidRPr="000A5707">
        <w:rPr>
          <w:szCs w:val="24"/>
        </w:rPr>
      </w:r>
      <w:r w:rsidR="000A5707" w:rsidRPr="000A5707">
        <w:rPr>
          <w:szCs w:val="24"/>
        </w:rPr>
        <w:fldChar w:fldCharType="separate"/>
      </w:r>
      <w:r w:rsidR="000A5707" w:rsidRPr="000A5707">
        <w:t xml:space="preserve">Figure </w:t>
      </w:r>
      <w:r w:rsidR="000A5707" w:rsidRPr="000A5707">
        <w:rPr>
          <w:noProof/>
        </w:rPr>
        <w:t>1</w:t>
      </w:r>
      <w:r w:rsidR="000A5707" w:rsidRPr="000A5707">
        <w:rPr>
          <w:szCs w:val="24"/>
        </w:rPr>
        <w:fldChar w:fldCharType="end"/>
      </w:r>
      <w:r>
        <w:rPr>
          <w:szCs w:val="24"/>
        </w:rPr>
        <w:t xml:space="preserve">). Numerous scenarios exist for SLR (IPCC; </w:t>
      </w:r>
      <w:r w:rsidR="000B36E4">
        <w:rPr>
          <w:szCs w:val="24"/>
        </w:rPr>
        <w:fldChar w:fldCharType="begin"/>
      </w:r>
      <w:r w:rsidR="00C913F8">
        <w:rPr>
          <w:szCs w:val="24"/>
        </w:rPr>
        <w:instrText xml:space="preserve"> ADDIN ZOTERO_ITEM CSL_CITATION {"citationID":"VLocLDgo","properties":{"formattedCitation":"(Hall et al., 2016; Parris et al., 2012; Sweet, 2022)","plainCitation":"(Hall et al., 2016; Parris et al., 2012; Sweet, 2022)","dontUpdate":true,"noteIndex":0},"citationItems":[{"id":3457,"uris":["http://zotero.org/users/local/3kZ0APB2/items/S679HQHL"],"itemData":{"id":3457,"type":"report","genre":"U.S. Department of Defense, Strategic Environmental Research and Development Program","page":"224","title":"Regional Sea Level Scenarios for Coastal Risk Management: Managing the Uncertainty of Future Sea Level Change and Extreme Water Levels for Department of Defense Coastal Sites Worldwide","author":[{"family":"Hall","given":"J.A."},{"family":"Gill","given":"S."},{"family":"Obeysekera","given":"J."},{"family":"Sweet","given":"W."},{"family":"Knuuti","given":"K."},{"family":"Marburger","given":"J."}],"issued":{"date-parts":[["2016"]]}}},{"id":3460,"uris":["http://zotero.org/users/local/3kZ0APB2/items/7E7LQ2GE"],"itemData":{"id":3460,"type":"report","number":"OAR CPO-1","page":"37","publisher":"NOAA Tech Memo","title":"Global Sea Level Rise Scenarios for the US National Climate Assessment","author":[{"family":"Parris","given":"A."},{"family":"Bromirski","given":"P."},{"family":"Burkett","given":"V."},{"family":"Cayan","given":"D."},{"family":"Culver","given":"M."},{"family":"Hall","given":"J."},{"family":"Horton","given":"R."},{"family":"Knuuti","given":"K."},{"family":"Moss","given":"R."},{"family":"Obeysekera","given":"J."},{"family":"Sallenger","given":"A."},{"family":"Weiss","given":"J."}],"issued":{"date-parts":[["2012"]]}}},{"id":3597,"uris":["http://zotero.org/users/local/3kZ0APB2/items/I3DSVY9Z"],"itemData":{"id":3597,"type":"report","event-place":"Silver Spring, MD","genre":"NOAA Technical Report NOS 01","page":"111","publisher":"National Oceanic and Atmospheric Administration, National Ocean Service","publisher-place":"Silver Spring, MD","title":"Global and Regional Sea Level Rise Scenarios for the United States: Updated Mean Projections and Extreme Water Level Probabilities Along U.S. Coastlines.","author":[{"family":"Sweet","given":"W.V."},{"family":"Hamlington","given":"R.E."},{"family":"Kopp","given":"R.E."},{"family":"Weaver","given":"C.P."},{"family":"Barnard","given":"P.L."},{"family":"Bekaert","given":"D."},{"family":"Brooks","given":"W."},{"family":"Craghan","given":"M."},{"family":"Dusek","given":"G."},{"family":"Frederikse","given":"T."},{"family":"Garner","given":"G."},{"family":"Genz","given":"A.S."},{"family":"Krasting","given":"J.P."},{"family":"Larour","given":"P."},{"family":"Marcy","given":"D."},{"family":"Marra","given":"J. J."},{"family":"Obeysekara","given":"J."},{"family":"Osler","given":"M."},{"family":"Pendleton","given":"M."},{"family":"Roman","given":"D."},{"family":"Schmied","given":"L."},{"family":"Veatch","given":"W."},{"family":"White","given":"K.D."},{"family":"Zuzak","given":"C."}],"issued":{"date-parts":[["2022"]]}}}],"schema":"https://github.com/citation-style-language/schema/raw/master/csl-citation.json"} </w:instrText>
      </w:r>
      <w:r w:rsidR="000B36E4">
        <w:rPr>
          <w:szCs w:val="24"/>
        </w:rPr>
        <w:fldChar w:fldCharType="separate"/>
      </w:r>
      <w:r w:rsidR="00200EBB" w:rsidRPr="00200EBB">
        <w:t xml:space="preserve">Hall et al., 2016; Parris et al., 2012; Sweet, </w:t>
      </w:r>
      <w:r w:rsidR="00200EBB">
        <w:t xml:space="preserve">et al., </w:t>
      </w:r>
      <w:r w:rsidR="00200EBB" w:rsidRPr="00200EBB">
        <w:t>2022)</w:t>
      </w:r>
      <w:r w:rsidR="000B36E4">
        <w:rPr>
          <w:szCs w:val="24"/>
        </w:rPr>
        <w:fldChar w:fldCharType="end"/>
      </w:r>
      <w:r>
        <w:rPr>
          <w:szCs w:val="24"/>
        </w:rPr>
        <w:t xml:space="preserve"> with ranges from 0.2 to 2.0 m over the next 100 years.</w:t>
      </w:r>
    </w:p>
    <w:p w14:paraId="000000E7" w14:textId="6AE63F0B" w:rsidR="00E20E02" w:rsidRDefault="00797D98">
      <w:pPr>
        <w:spacing w:before="240" w:after="240"/>
        <w:jc w:val="both"/>
        <w:rPr>
          <w:szCs w:val="24"/>
        </w:rPr>
      </w:pPr>
      <w:r>
        <w:rPr>
          <w:szCs w:val="24"/>
        </w:rPr>
        <w:t xml:space="preserve">SERDP/ESTCP and other entities have funded research efforts for TWL to understand potential risk to military installations, coastlines, and infrastructure (e.g. </w:t>
      </w:r>
      <w:r w:rsidR="003E2C90">
        <w:rPr>
          <w:szCs w:val="24"/>
        </w:rPr>
        <w:fldChar w:fldCharType="begin"/>
      </w:r>
      <w:r w:rsidR="00C913F8">
        <w:rPr>
          <w:szCs w:val="24"/>
        </w:rPr>
        <w:instrText xml:space="preserve"> ADDIN ZOTERO_ITEM CSL_CITATION {"citationID":"QmFdNOD5","properties":{"formattedCitation":"(Burks-Copes and many others, 2014; Donoghue et al., 2013; Hall et al., 2016)","plainCitation":"(Burks-Copes and many others, 2014; Donoghue et al., 2013; Hall et al., 2016)","dontUpdate":true,"noteIndex":0},"citationItems":[{"id":3461,"uris":["http://zotero.org/users/local/3kZ0APB2/items/ZPHMMVQ7"],"itemData":{"id":3461,"type":"report","genre":"Final Report","number":"RC-1701","page":"366","publisher":"SERDP","title":"Risk Quantification for Sustaining Coastal Military Installation Assets and Mission Capabilities","author":[{"family":"Burks-Copes","given":"K.A."},{"family":"many others","given":""}],"issued":{"date-parts":[["2014"]]}}},{"id":3462,"uris":["http://zotero.org/users/local/3kZ0APB2/items/3Z7ZDPQY"],"itemData":{"id":3462,"type":"report","genre":"Final Report","number":"RC-1700","page":"186","publisher":"SERDP","title":"Effects of Near-Term Sea-Level Rise on Coastal Infrastructure","author":[{"family":"Donoghue","given":"J.F."},{"family":"Elsner","given":"J.B."},{"family":"Hu","given":"B.X."},{"family":"Kish","given":"S.A."},{"family":"Niedoroda","given":"Alan William"},{"family":"Wang","given":"Y."},{"family":"Ye","given":"M."}],"issued":{"date-parts":[["2013"]]}}},{"id":3457,"uris":["http://zotero.org/users/local/3kZ0APB2/items/S679HQHL"],"itemData":{"id":3457,"type":"report","genre":"U.S. Department of Defense, Strategic Environmental Research and Development Program","page":"224","title":"Regional Sea Level Scenarios for Coastal Risk Management: Managing the Uncertainty of Future Sea Level Change and Extreme Water Levels for Department of Defense Coastal Sites Worldwide","author":[{"family":"Hall","given":"J.A."},{"family":"Gill","given":"S."},{"family":"Obeysekera","given":"J."},{"family":"Sweet","given":"W."},{"family":"Knuuti","given":"K."},{"family":"Marburger","given":"J."}],"issued":{"date-parts":[["2016"]]}}}],"schema":"https://github.com/citation-style-language/schema/raw/master/csl-citation.json"} </w:instrText>
      </w:r>
      <w:r w:rsidR="003E2C90">
        <w:rPr>
          <w:szCs w:val="24"/>
        </w:rPr>
        <w:fldChar w:fldCharType="separate"/>
      </w:r>
      <w:r w:rsidR="003E2C90" w:rsidRPr="003E2C90">
        <w:t>Burks-Copes and many others, 2014; Donoghue et al., 2013; Hall et al., 2016)</w:t>
      </w:r>
      <w:r w:rsidR="003E2C90">
        <w:rPr>
          <w:szCs w:val="24"/>
        </w:rPr>
        <w:fldChar w:fldCharType="end"/>
      </w:r>
      <w:r>
        <w:rPr>
          <w:szCs w:val="24"/>
        </w:rPr>
        <w:t xml:space="preserve">.  Many past efforts focused on single modeling group frameworks (e.g. </w:t>
      </w:r>
      <w:r w:rsidR="003E2C90" w:rsidRPr="003E2C90">
        <w:t xml:space="preserve">Burks-Copes </w:t>
      </w:r>
      <w:r w:rsidR="007354C3">
        <w:t>et al.</w:t>
      </w:r>
      <w:r w:rsidR="003E2C90" w:rsidRPr="003E2C90">
        <w:t>, 2014</w:t>
      </w:r>
      <w:r>
        <w:rPr>
          <w:szCs w:val="24"/>
        </w:rPr>
        <w:t>) to address these topics. A common framework is the Sea, Lake and Overland Surges from Hurricanes (SLOSH) model used by the National Hurricane Center (e.g.</w:t>
      </w:r>
      <w:r w:rsidR="003E2C90">
        <w:rPr>
          <w:szCs w:val="24"/>
        </w:rPr>
        <w:t xml:space="preserve"> </w:t>
      </w:r>
      <w:r w:rsidR="003E2C90">
        <w:rPr>
          <w:szCs w:val="24"/>
        </w:rPr>
        <w:fldChar w:fldCharType="begin"/>
      </w:r>
      <w:r w:rsidR="00C913F8">
        <w:rPr>
          <w:szCs w:val="24"/>
        </w:rPr>
        <w:instrText xml:space="preserve"> ADDIN ZOTERO_ITEM CSL_CITATION {"citationID":"obax6WXn","properties":{"formattedCitation":"(Mayo and Lin, 2019)","plainCitation":"(Mayo and Lin, 2019)","dontUpdate":true,"noteIndex":0},"citationItems":[{"id":3463,"uris":["http://zotero.org/users/local/3kZ0APB2/items/YFJCNQZI"],"itemData":{"id":3463,"type":"article-journal","container-title":"Atmopshere","DOI":"doi:10.3390/atmos10040193","issue":"193","title":"The Effect of the SurfaceWind Field Representation in the Operational Storm Surge Model of the National Hurricane Center","volume":"10","author":[{"family":"Mayo","given":"T."},{"family":"Lin","given":"N."}],"issued":{"date-parts":[["2019"]]}}}],"schema":"https://github.com/citation-style-language/schema/raw/master/csl-citation.json"} </w:instrText>
      </w:r>
      <w:r w:rsidR="003E2C90">
        <w:rPr>
          <w:szCs w:val="24"/>
        </w:rPr>
        <w:fldChar w:fldCharType="separate"/>
      </w:r>
      <w:r w:rsidR="003E2C90" w:rsidRPr="003E2C90">
        <w:t>Mayo and Lin, 2019)</w:t>
      </w:r>
      <w:r w:rsidR="003E2C90">
        <w:rPr>
          <w:szCs w:val="24"/>
        </w:rPr>
        <w:fldChar w:fldCharType="end"/>
      </w:r>
      <w:r>
        <w:rPr>
          <w:szCs w:val="24"/>
        </w:rPr>
        <w:t xml:space="preserve">. Typical approaches ignore relevant wave-induced components such as setup, swash (together called runup; Figure 1), and infragravity (IG) motions </w:t>
      </w:r>
      <w:r w:rsidR="003E2C90">
        <w:rPr>
          <w:szCs w:val="24"/>
        </w:rPr>
        <w:fldChar w:fldCharType="begin"/>
      </w:r>
      <w:r w:rsidR="003E2C90">
        <w:rPr>
          <w:szCs w:val="24"/>
        </w:rPr>
        <w:instrText xml:space="preserve"> ADDIN ZOTERO_ITEM CSL_CITATION {"citationID":"6cJLbebu","properties":{"formattedCitation":"(Hall et al., 2016)","plainCitation":"(Hall et al., 2016)","noteIndex":0},"citationItems":[{"id":3457,"uris":["http://zotero.org/users/local/3kZ0APB2/items/S679HQHL"],"itemData":{"id":3457,"type":"report","genre":"U.S. Department of Defense, Strategic Environmental Research and Development Program","page":"224","title":"Regional Sea Level Scenarios for Coastal Risk Management: Managing the Uncertainty of Future Sea Level Change and Extreme Water Levels for Department of Defense Coastal Sites Worldwide","author":[{"family":"Hall","given":"J.A."},{"family":"Gill","given":"S."},{"family":"Obeysekera","given":"J."},{"family":"Sweet","given":"W."},{"family":"Knuuti","given":"K."},{"family":"Marburger","given":"J."}],"issued":{"date-parts":[["2016"]]}}}],"schema":"https://github.com/citation-style-language/schema/raw/master/csl-citation.json"} </w:instrText>
      </w:r>
      <w:r w:rsidR="003E2C90">
        <w:rPr>
          <w:szCs w:val="24"/>
        </w:rPr>
        <w:fldChar w:fldCharType="separate"/>
      </w:r>
      <w:r w:rsidR="003E2C90" w:rsidRPr="003E2C90">
        <w:t>(Hall et al., 2016)</w:t>
      </w:r>
      <w:r w:rsidR="003E2C90">
        <w:rPr>
          <w:szCs w:val="24"/>
        </w:rPr>
        <w:fldChar w:fldCharType="end"/>
      </w:r>
      <w:r>
        <w:rPr>
          <w:szCs w:val="24"/>
        </w:rPr>
        <w:t xml:space="preserve">. However, operational models do not normally account for runup because of the computational expense. The </w:t>
      </w:r>
      <w:r w:rsidR="003E2C90">
        <w:rPr>
          <w:szCs w:val="24"/>
        </w:rPr>
        <w:t>United States Geological Survey (</w:t>
      </w:r>
      <w:r>
        <w:rPr>
          <w:szCs w:val="24"/>
        </w:rPr>
        <w:t>USGS</w:t>
      </w:r>
      <w:r w:rsidR="003E2C90">
        <w:rPr>
          <w:szCs w:val="24"/>
        </w:rPr>
        <w:t>)</w:t>
      </w:r>
      <w:r>
        <w:rPr>
          <w:szCs w:val="24"/>
        </w:rPr>
        <w:t xml:space="preserve"> and </w:t>
      </w:r>
      <w:r w:rsidR="003E2C90">
        <w:rPr>
          <w:szCs w:val="24"/>
        </w:rPr>
        <w:t>National Weather Service (</w:t>
      </w:r>
      <w:r>
        <w:rPr>
          <w:szCs w:val="24"/>
        </w:rPr>
        <w:t>NWS</w:t>
      </w:r>
      <w:r w:rsidR="003E2C90">
        <w:rPr>
          <w:szCs w:val="24"/>
        </w:rPr>
        <w:t>)</w:t>
      </w:r>
      <w:r>
        <w:rPr>
          <w:szCs w:val="24"/>
        </w:rPr>
        <w:t xml:space="preserve"> are remedying that defect by coupling the</w:t>
      </w:r>
      <w:hyperlink r:id="rId19">
        <w:r>
          <w:rPr>
            <w:szCs w:val="24"/>
          </w:rPr>
          <w:t xml:space="preserve"> Extratropical Surge and Tide Operations Forecast Systems</w:t>
        </w:r>
      </w:hyperlink>
      <w:r>
        <w:rPr>
          <w:szCs w:val="24"/>
        </w:rPr>
        <w:t xml:space="preserve"> with empirical runup formulations (</w:t>
      </w:r>
      <w:hyperlink r:id="rId20">
        <w:r>
          <w:rPr>
            <w:color w:val="1155CC"/>
            <w:szCs w:val="24"/>
            <w:u w:val="single"/>
          </w:rPr>
          <w:t>https://coastal.er.usgs.gov/hurricanes/</w:t>
        </w:r>
      </w:hyperlink>
      <w:r>
        <w:rPr>
          <w:szCs w:val="24"/>
        </w:rPr>
        <w:t>).</w:t>
      </w:r>
    </w:p>
    <w:p w14:paraId="287C9CF1" w14:textId="77777777" w:rsidR="000A5707" w:rsidRDefault="00797D98" w:rsidP="00A84730">
      <w:pPr>
        <w:keepNext/>
        <w:spacing w:before="240" w:after="240"/>
        <w:jc w:val="both"/>
      </w:pPr>
      <w:r>
        <w:rPr>
          <w:noProof/>
          <w:szCs w:val="24"/>
        </w:rPr>
        <w:drawing>
          <wp:inline distT="114300" distB="114300" distL="114300" distR="114300" wp14:anchorId="058D5F2C" wp14:editId="1B88DAE7">
            <wp:extent cx="5943600" cy="19050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1905000"/>
                    </a:xfrm>
                    <a:prstGeom prst="rect">
                      <a:avLst/>
                    </a:prstGeom>
                    <a:ln/>
                  </pic:spPr>
                </pic:pic>
              </a:graphicData>
            </a:graphic>
          </wp:inline>
        </w:drawing>
      </w:r>
    </w:p>
    <w:p w14:paraId="1B587C30" w14:textId="387A63BD" w:rsidR="000A5707" w:rsidRPr="00A84730" w:rsidRDefault="000A5707" w:rsidP="006E4E16">
      <w:pPr>
        <w:pStyle w:val="Figures"/>
      </w:pPr>
      <w:bookmarkStart w:id="4" w:name="_Ref169688400"/>
      <w:r w:rsidRPr="00A84730">
        <w:t xml:space="preserve">Figure </w:t>
      </w:r>
      <w:r w:rsidR="005F6A39">
        <w:fldChar w:fldCharType="begin"/>
      </w:r>
      <w:r w:rsidR="005F6A39">
        <w:instrText xml:space="preserve"> SEQ Figure \* ARABIC </w:instrText>
      </w:r>
      <w:r w:rsidR="005F6A39">
        <w:fldChar w:fldCharType="separate"/>
      </w:r>
      <w:r w:rsidR="0043497A">
        <w:rPr>
          <w:noProof/>
        </w:rPr>
        <w:t>1</w:t>
      </w:r>
      <w:r w:rsidR="005F6A39">
        <w:rPr>
          <w:noProof/>
        </w:rPr>
        <w:fldChar w:fldCharType="end"/>
      </w:r>
      <w:bookmarkEnd w:id="4"/>
      <w:r w:rsidRPr="00A84730">
        <w:t>. Schematic showing description of the different components of total water level.</w:t>
      </w:r>
    </w:p>
    <w:p w14:paraId="000000E8" w14:textId="2CA0FBB4" w:rsidR="00E20E02" w:rsidRDefault="00E20E02" w:rsidP="00A84730">
      <w:pPr>
        <w:pStyle w:val="Caption"/>
        <w:jc w:val="both"/>
        <w:rPr>
          <w:szCs w:val="24"/>
        </w:rPr>
      </w:pPr>
    </w:p>
    <w:p w14:paraId="000000EA" w14:textId="37744A10" w:rsidR="00E20E02" w:rsidRDefault="00797D98">
      <w:pPr>
        <w:spacing w:before="240" w:after="240"/>
        <w:jc w:val="both"/>
        <w:rPr>
          <w:b/>
          <w:szCs w:val="24"/>
        </w:rPr>
      </w:pPr>
      <w:r>
        <w:rPr>
          <w:szCs w:val="24"/>
        </w:rPr>
        <w:t xml:space="preserve">Without waves, the underestimation of the TWL can be in excess of 20% </w:t>
      </w:r>
      <w:r w:rsidR="00D210E1">
        <w:rPr>
          <w:szCs w:val="24"/>
        </w:rPr>
        <w:fldChar w:fldCharType="begin"/>
      </w:r>
      <w:r w:rsidR="00D210E1">
        <w:rPr>
          <w:szCs w:val="24"/>
        </w:rPr>
        <w:instrText xml:space="preserve"> ADDIN ZOTERO_ITEM CSL_CITATION {"citationID":"vx3H7H06","properties":{"formattedCitation":"(Mayo and Lin, 2019)","plainCitation":"(Mayo and Lin, 2019)","noteIndex":0},"citationItems":[{"id":3463,"uris":["http://zotero.org/users/local/3kZ0APB2/items/YFJCNQZI"],"itemData":{"id":3463,"type":"article-journal","container-title":"Atmopshere","DOI":"doi:10.3390/atmos10040193","issue":"193","title":"The Effect of the SurfaceWind Field Representation in the Operational Storm Surge Model of the National Hurricane Center","volume":"10","author":[{"family":"Mayo","given":"T."},{"family":"Lin","given":"N."}],"issued":{"date-parts":[["2019"]]}}}],"schema":"https://github.com/citation-style-language/schema/raw/master/csl-citation.json"} </w:instrText>
      </w:r>
      <w:r w:rsidR="00D210E1">
        <w:rPr>
          <w:szCs w:val="24"/>
        </w:rPr>
        <w:fldChar w:fldCharType="separate"/>
      </w:r>
      <w:r w:rsidR="00D210E1" w:rsidRPr="00D210E1">
        <w:t>(Mayo and Lin, 2019)</w:t>
      </w:r>
      <w:r w:rsidR="00D210E1">
        <w:rPr>
          <w:szCs w:val="24"/>
        </w:rPr>
        <w:fldChar w:fldCharType="end"/>
      </w:r>
      <w:r>
        <w:rPr>
          <w:szCs w:val="24"/>
        </w:rPr>
        <w:t xml:space="preserve"> on shallow sloping coasts and may exceed an order of magnitude on steeper coasts. For example, the largest SLOSH simulation errors (up to 80%) were identified for Hurricane Ernesto at Norfolk, VA </w:t>
      </w:r>
      <w:r w:rsidR="00D210E1">
        <w:rPr>
          <w:szCs w:val="24"/>
        </w:rPr>
        <w:fldChar w:fldCharType="begin"/>
      </w:r>
      <w:r w:rsidR="00D210E1">
        <w:rPr>
          <w:szCs w:val="24"/>
        </w:rPr>
        <w:instrText xml:space="preserve"> ADDIN ZOTERO_ITEM CSL_CITATION {"citationID":"MLVGpvfv","properties":{"formattedCitation":"(Mayo and Lin, 2019)","plainCitation":"(Mayo and Lin, 2019)","noteIndex":0},"citationItems":[{"id":3463,"uris":["http://zotero.org/users/local/3kZ0APB2/items/YFJCNQZI"],"itemData":{"id":3463,"type":"article-journal","container-title":"Atmopshere","DOI":"doi:10.3390/atmos10040193","issue":"193","title":"The Effect of the SurfaceWind Field Representation in the Operational Storm Surge Model of the National Hurricane Center","volume":"10","author":[{"family":"Mayo","given":"T."},{"family":"Lin","given":"N."}],"issued":{"date-parts":[["2019"]]}}}],"schema":"https://github.com/citation-style-language/schema/raw/master/csl-citation.json"} </w:instrText>
      </w:r>
      <w:r w:rsidR="00D210E1">
        <w:rPr>
          <w:szCs w:val="24"/>
        </w:rPr>
        <w:fldChar w:fldCharType="separate"/>
      </w:r>
      <w:r w:rsidR="00D210E1" w:rsidRPr="00D210E1">
        <w:t>(Mayo and Lin, 2019)</w:t>
      </w:r>
      <w:r w:rsidR="00D210E1">
        <w:rPr>
          <w:szCs w:val="24"/>
        </w:rPr>
        <w:fldChar w:fldCharType="end"/>
      </w:r>
      <w:r>
        <w:rPr>
          <w:szCs w:val="24"/>
        </w:rPr>
        <w:t xml:space="preserve">. Similarly, under non-extreme event forcing wave overtopping on shallow sloping beaches was an order of magnitude underpredicted when IG waves were neglected </w:t>
      </w:r>
      <w:r w:rsidR="00D210E1">
        <w:rPr>
          <w:szCs w:val="24"/>
        </w:rPr>
        <w:lastRenderedPageBreak/>
        <w:fldChar w:fldCharType="begin"/>
      </w:r>
      <w:r w:rsidR="00D210E1">
        <w:rPr>
          <w:szCs w:val="24"/>
        </w:rPr>
        <w:instrText xml:space="preserve"> ADDIN ZOTERO_ITEM CSL_CITATION {"citationID":"mUzwesUI","properties":{"formattedCitation":"(Lashley et al., 2020)","plainCitation":"(Lashley et al., 2020)","noteIndex":0},"citationItems":[{"id":3504,"uris":["http://zotero.org/users/local/3kZ0APB2/items/HB9AMNRJ"],"itemData":{"id":3504,"type":"article-journal","container-title":"Environmental Modelling and Software","page":"104740","title":"Benchmarking of numerical models for wave overtopping at dikes with shallow mildly sloping foreshores: Accuracy versus speed","volume":"130","author":[{"family":"Lashley","given":"C.A."},{"family":"Zanuttigh","given":"B."},{"family":"Bricker","given":"J.B."},{"family":"Meer","given":"J.W.","non-dropping-particle":"van der"},{"family":"Altomare","given":"C."},{"family":"Suzuki","given":"T."},{"family":"Roeber","given":"V"},{"family":"Oosterlo","given":"P"}],"issued":{"date-parts":[["2020"]]}}}],"schema":"https://github.com/citation-style-language/schema/raw/master/csl-citation.json"} </w:instrText>
      </w:r>
      <w:r w:rsidR="00D210E1">
        <w:rPr>
          <w:szCs w:val="24"/>
        </w:rPr>
        <w:fldChar w:fldCharType="separate"/>
      </w:r>
      <w:r w:rsidR="00D210E1" w:rsidRPr="00D210E1">
        <w:t>(Lashley et al., 2020)</w:t>
      </w:r>
      <w:r w:rsidR="00D210E1">
        <w:rPr>
          <w:szCs w:val="24"/>
        </w:rPr>
        <w:fldChar w:fldCharType="end"/>
      </w:r>
      <w:r>
        <w:rPr>
          <w:szCs w:val="24"/>
        </w:rPr>
        <w:t xml:space="preserve">. Waves, IG, and other low frequency motions are also important for runup and overtopping on fringing reef‐lined shorelines with steep offshore bathymetry (e.g. </w:t>
      </w:r>
      <w:r w:rsidR="003E2C90">
        <w:rPr>
          <w:szCs w:val="24"/>
        </w:rPr>
        <w:fldChar w:fldCharType="begin"/>
      </w:r>
      <w:r w:rsidR="00C913F8">
        <w:rPr>
          <w:szCs w:val="24"/>
        </w:rPr>
        <w:instrText xml:space="preserve"> ADDIN ZOTERO_ITEM CSL_CITATION {"citationID":"i9dYKmke","properties":{"formattedCitation":"(Cheriton et al., 2016; Quataert et al., 2020)","plainCitation":"(Cheriton et al., 2016; Quataert et al., 2020)","dontUpdate":true,"noteIndex":0},"citationItems":[{"id":3505,"uris":["http://zotero.org/users/local/3kZ0APB2/items/KNXBBHHZ"],"itemData":{"id":3505,"type":"article-journal","container-title":"Journal of Geophysical Research-Oceans","page":"3121-3140","title":"Observations of wave transformation over a fringing coral reef and the importance of low-frequency waves and offshore water levels to runup, overwash, and coastal flooding","volume":"121","author":[{"family":"Cheriton","given":"O.M."},{"family":"Storlazzi","given":"C.D."},{"family":"Rosenberger","given":"K.J."}],"issued":{"date-parts":[["2016"]]}}},{"id":3506,"uris":["http://zotero.org/users/local/3kZ0APB2/items/DQAM2FTV"],"itemData":{"id":3506,"type":"article-journal","container-title":"Coastal Engineering","title":"The importance of explicitly modeling sea-swell waves for runup on reef-lined coasts","volume":"doi: 10.1016/j.coastaleng.2020.103704","author":[{"family":"Quataert","given":"E."},{"family":"Storlazzi","given":"C.D."},{"family":"Van Dongeren","given":"A. R."},{"family":"McCall","given":"R.T."}],"issued":{"date-parts":[["2020"]]}}}],"schema":"https://github.com/citation-style-language/schema/raw/master/csl-citation.json"} </w:instrText>
      </w:r>
      <w:r w:rsidR="003E2C90">
        <w:rPr>
          <w:szCs w:val="24"/>
        </w:rPr>
        <w:fldChar w:fldCharType="separate"/>
      </w:r>
      <w:r w:rsidR="003E2C90" w:rsidRPr="003E2C90">
        <w:t>Cheriton et al., 2016; Quataert et al., 2020)</w:t>
      </w:r>
      <w:r w:rsidR="003E2C90">
        <w:rPr>
          <w:szCs w:val="24"/>
        </w:rPr>
        <w:fldChar w:fldCharType="end"/>
      </w:r>
      <w:r>
        <w:rPr>
          <w:szCs w:val="24"/>
        </w:rPr>
        <w:t xml:space="preserve">. Most modeling approaches do not account for active morphodynamics. Indeed, </w:t>
      </w:r>
      <w:r w:rsidR="00D210E1">
        <w:rPr>
          <w:szCs w:val="24"/>
        </w:rPr>
        <w:fldChar w:fldCharType="begin"/>
      </w:r>
      <w:r w:rsidR="00C913F8">
        <w:rPr>
          <w:szCs w:val="24"/>
        </w:rPr>
        <w:instrText xml:space="preserve"> ADDIN ZOTERO_ITEM CSL_CITATION {"citationID":"saxwS3oS","properties":{"formattedCitation":"(Hall et al., 2016)","plainCitation":"(Hall et al., 2016)","dontUpdate":true,"noteIndex":0},"citationItems":[{"id":3457,"uris":["http://zotero.org/users/local/3kZ0APB2/items/S679HQHL"],"itemData":{"id":3457,"type":"report","genre":"U.S. Department of Defense, Strategic Environmental Research and Development Program","page":"224","title":"Regional Sea Level Scenarios for Coastal Risk Management: Managing the Uncertainty of Future Sea Level Change and Extreme Water Levels for Department of Defense Coastal Sites Worldwide","author":[{"family":"Hall","given":"J.A."},{"family":"Gill","given":"S."},{"family":"Obeysekera","given":"J."},{"family":"Sweet","given":"W."},{"family":"Knuuti","given":"K."},{"family":"Marburger","given":"J."}],"issued":{"date-parts":[["2016"]]}}}],"schema":"https://github.com/citation-style-language/schema/raw/master/csl-citation.json"} </w:instrText>
      </w:r>
      <w:r w:rsidR="00D210E1">
        <w:rPr>
          <w:szCs w:val="24"/>
        </w:rPr>
        <w:fldChar w:fldCharType="separate"/>
      </w:r>
      <w:r w:rsidR="00D210E1" w:rsidRPr="00D210E1">
        <w:t xml:space="preserve">Hall et al. </w:t>
      </w:r>
      <w:r w:rsidR="00D210E1">
        <w:t>(</w:t>
      </w:r>
      <w:r w:rsidR="00D210E1" w:rsidRPr="00D210E1">
        <w:t>2016)</w:t>
      </w:r>
      <w:r w:rsidR="00D210E1">
        <w:rPr>
          <w:szCs w:val="24"/>
        </w:rPr>
        <w:fldChar w:fldCharType="end"/>
      </w:r>
      <w:r>
        <w:rPr>
          <w:szCs w:val="24"/>
        </w:rPr>
        <w:t xml:space="preserve"> developed a comprehensive regional sea level scenario for over 1800 military installations. They indicate the approach taken in their study does not account for wave motions, non-linear response of storm surge processes, nor active morphodynamics.</w:t>
      </w:r>
      <w:r w:rsidR="003E2C90">
        <w:rPr>
          <w:szCs w:val="24"/>
        </w:rPr>
        <w:t xml:space="preserve"> </w:t>
      </w:r>
      <w:r>
        <w:rPr>
          <w:szCs w:val="24"/>
        </w:rPr>
        <w:t xml:space="preserve">Yet, altered bathymetry may change the hydrodynamics and erosion during extreme event onset </w:t>
      </w:r>
      <w:r w:rsidR="00976D7A">
        <w:rPr>
          <w:szCs w:val="24"/>
        </w:rPr>
        <w:t xml:space="preserve">and </w:t>
      </w:r>
      <w:r>
        <w:rPr>
          <w:szCs w:val="24"/>
        </w:rPr>
        <w:t>may exacerbate flooding risk (e.g.</w:t>
      </w:r>
      <w:r w:rsidR="003E2C90">
        <w:rPr>
          <w:szCs w:val="24"/>
        </w:rPr>
        <w:fldChar w:fldCharType="begin"/>
      </w:r>
      <w:r w:rsidR="00C913F8">
        <w:rPr>
          <w:szCs w:val="24"/>
        </w:rPr>
        <w:instrText xml:space="preserve"> ADDIN ZOTERO_ITEM CSL_CITATION {"citationID":"FvOAasK8","properties":{"formattedCitation":"(Van der Lugt et al., 2019)","plainCitation":"(Van der Lugt et al., 2019)","dontUpdate":true,"noteIndex":0},"citationItems":[{"id":3598,"uris":["http://zotero.org/users/local/3kZ0APB2/items/VJRTHWIS"],"itemData":{"id":3598,"type":"article-journal","container-title":"Estuarine, Coast and Shelf Science","DOI":"https://doi.org/10.1016/j.ecss.2019.106404","title":"Morphodynamic modeling of the response of two barrier islands to Atlantic hurricane forcing","volume":"229","author":[{"family":"Van der Lugt","given":"M.A."},{"family":"Quataert","given":"E."},{"family":"Van Dongeren","given":"A. R."},{"family":"Van Ormondt","given":"M."},{"family":"Sherwood","given":"C.R."}],"issued":{"date-parts":[["2019"]]}}}],"schema":"https://github.com/citation-style-language/schema/raw/master/csl-citation.json"} </w:instrText>
      </w:r>
      <w:r w:rsidR="003E2C90">
        <w:rPr>
          <w:szCs w:val="24"/>
        </w:rPr>
        <w:fldChar w:fldCharType="separate"/>
      </w:r>
      <w:r w:rsidR="003E2C90">
        <w:t xml:space="preserve"> </w:t>
      </w:r>
      <w:r w:rsidR="003E2C90" w:rsidRPr="003E2C90">
        <w:t>Van der Lugt et al., 2019)</w:t>
      </w:r>
      <w:r w:rsidR="003E2C90">
        <w:rPr>
          <w:szCs w:val="24"/>
        </w:rPr>
        <w:fldChar w:fldCharType="end"/>
      </w:r>
      <w:r>
        <w:rPr>
          <w:szCs w:val="24"/>
        </w:rPr>
        <w:t>.</w:t>
      </w:r>
    </w:p>
    <w:p w14:paraId="000000EB" w14:textId="524FD011" w:rsidR="00E20E02" w:rsidRPr="00797D98" w:rsidRDefault="00797D98" w:rsidP="00797D98">
      <w:pPr>
        <w:pStyle w:val="Heading2"/>
      </w:pPr>
      <w:bookmarkStart w:id="5" w:name="_Toc143943567"/>
      <w:r w:rsidRPr="00797D98">
        <w:t>1.2</w:t>
      </w:r>
      <w:r w:rsidRPr="00797D98">
        <w:tab/>
        <w:t xml:space="preserve"> OBJECTIVE OF THE DEMONSTRATION</w:t>
      </w:r>
      <w:bookmarkEnd w:id="5"/>
    </w:p>
    <w:p w14:paraId="6A7F69FA" w14:textId="77777777" w:rsidR="00797D98" w:rsidRPr="00797D98" w:rsidRDefault="00797D98" w:rsidP="00797D98"/>
    <w:p w14:paraId="000000EC" w14:textId="63F12AC1" w:rsidR="00E20E02" w:rsidRDefault="00797D98">
      <w:pPr>
        <w:jc w:val="both"/>
        <w:rPr>
          <w:szCs w:val="24"/>
        </w:rPr>
      </w:pPr>
      <w:r>
        <w:rPr>
          <w:szCs w:val="24"/>
        </w:rPr>
        <w:t xml:space="preserve">Our objective is to enhance military installation readiness and resilience by performing a comparative assessment of a suite of projection methods for TWL and flooding. Ultimately, demonstrations will be conducted at three military installations spanning a range of geomorphologic and hydrodynamic forcing conditions. </w:t>
      </w:r>
      <w:r>
        <w:rPr>
          <w:b/>
          <w:szCs w:val="24"/>
        </w:rPr>
        <w:t xml:space="preserve">This demonstration is associated solely with </w:t>
      </w:r>
      <w:r w:rsidR="00984427">
        <w:rPr>
          <w:b/>
          <w:szCs w:val="24"/>
        </w:rPr>
        <w:t>Tyndall Air Force Base and associated areas (hereafter referred to as Tyndall)</w:t>
      </w:r>
      <w:r>
        <w:rPr>
          <w:szCs w:val="24"/>
        </w:rPr>
        <w:t xml:space="preserve">. Projections will be made using a range of SLR scenarios </w:t>
      </w:r>
      <w:r w:rsidR="00D210E1">
        <w:rPr>
          <w:szCs w:val="24"/>
        </w:rPr>
        <w:fldChar w:fldCharType="begin"/>
      </w:r>
      <w:r w:rsidR="00C913F8">
        <w:rPr>
          <w:szCs w:val="24"/>
        </w:rPr>
        <w:instrText xml:space="preserve"> ADDIN ZOTERO_ITEM CSL_CITATION {"citationID":"ggLlDGxo","properties":{"formattedCitation":"(Sweet, 2022)","plainCitation":"(Sweet, 2022)","dontUpdate":true,"noteIndex":0},"citationItems":[{"id":3597,"uris":["http://zotero.org/users/local/3kZ0APB2/items/I3DSVY9Z"],"itemData":{"id":3597,"type":"report","event-place":"Silver Spring, MD","genre":"NOAA Technical Report NOS 01","page":"111","publisher":"National Oceanic and Atmospheric Administration, National Ocean Service","publisher-place":"Silver Spring, MD","title":"Global and Regional Sea Level Rise Scenarios for the United States: Updated Mean Projections and Extreme Water Level Probabilities Along U.S. Coastlines.","author":[{"family":"Sweet","given":"W.V."},{"family":"Hamlington","given":"R.E."},{"family":"Kopp","given":"R.E."},{"family":"Weaver","given":"C.P."},{"family":"Barnard","given":"P.L."},{"family":"Bekaert","given":"D."},{"family":"Brooks","given":"W."},{"family":"Craghan","given":"M."},{"family":"Dusek","given":"G."},{"family":"Frederikse","given":"T."},{"family":"Garner","given":"G."},{"family":"Genz","given":"A.S."},{"family":"Krasting","given":"J.P."},{"family":"Larour","given":"P."},{"family":"Marcy","given":"D."},{"family":"Marra","given":"J. J."},{"family":"Obeysekara","given":"J."},{"family":"Osler","given":"M."},{"family":"Pendleton","given":"M."},{"family":"Roman","given":"D."},{"family":"Schmied","given":"L."},{"family":"Veatch","given":"W."},{"family":"White","given":"K.D."},{"family":"Zuzak","given":"C."}],"issued":{"date-parts":[["2022"]]}}}],"schema":"https://github.com/citation-style-language/schema/raw/master/csl-citation.json"} </w:instrText>
      </w:r>
      <w:r w:rsidR="00D210E1">
        <w:rPr>
          <w:szCs w:val="24"/>
        </w:rPr>
        <w:fldChar w:fldCharType="separate"/>
      </w:r>
      <w:r w:rsidR="00D210E1" w:rsidRPr="00D210E1">
        <w:t>(Sweet</w:t>
      </w:r>
      <w:r w:rsidR="00D210E1">
        <w:t xml:space="preserve"> et al.</w:t>
      </w:r>
      <w:r w:rsidR="00D210E1" w:rsidRPr="00D210E1">
        <w:t>, 2022)</w:t>
      </w:r>
      <w:r w:rsidR="00D210E1">
        <w:rPr>
          <w:szCs w:val="24"/>
        </w:rPr>
        <w:fldChar w:fldCharType="end"/>
      </w:r>
      <w:r>
        <w:rPr>
          <w:szCs w:val="24"/>
        </w:rPr>
        <w:t xml:space="preserve"> and other modifications with the main emphasis on TWL induced by </w:t>
      </w:r>
      <w:r w:rsidR="00984427">
        <w:rPr>
          <w:szCs w:val="24"/>
        </w:rPr>
        <w:t>hurricane</w:t>
      </w:r>
      <w:r>
        <w:rPr>
          <w:szCs w:val="24"/>
        </w:rPr>
        <w:t xml:space="preserve"> forcing. </w:t>
      </w:r>
    </w:p>
    <w:p w14:paraId="00000101" w14:textId="77777777" w:rsidR="00E20E02" w:rsidRDefault="00E20E02">
      <w:pPr>
        <w:jc w:val="both"/>
        <w:rPr>
          <w:szCs w:val="24"/>
        </w:rPr>
      </w:pPr>
    </w:p>
    <w:p w14:paraId="00000102" w14:textId="628E5D93" w:rsidR="00E20E02" w:rsidRDefault="00797D98">
      <w:pPr>
        <w:jc w:val="both"/>
        <w:rPr>
          <w:szCs w:val="24"/>
        </w:rPr>
      </w:pPr>
      <w:r>
        <w:rPr>
          <w:szCs w:val="24"/>
        </w:rPr>
        <w:t xml:space="preserve">The overarching objectives of this demonstration are to assess a range of modeling approaches that include wave, IG, and other nearshore processes, directly simulated or parameterized, to determine applicability, validity, computational cost, and skill in determining TWLs for </w:t>
      </w:r>
      <w:r w:rsidR="00984427">
        <w:rPr>
          <w:szCs w:val="24"/>
        </w:rPr>
        <w:t>Tyndall</w:t>
      </w:r>
      <w:r>
        <w:rPr>
          <w:szCs w:val="24"/>
        </w:rPr>
        <w:t>. We will undertake the demonstration</w:t>
      </w:r>
      <w:r w:rsidR="00984427">
        <w:rPr>
          <w:szCs w:val="24"/>
        </w:rPr>
        <w:t xml:space="preserve"> to</w:t>
      </w:r>
      <w:r>
        <w:rPr>
          <w:szCs w:val="24"/>
        </w:rPr>
        <w:t xml:space="preserve"> </w:t>
      </w:r>
      <w:r w:rsidR="00984427">
        <w:rPr>
          <w:szCs w:val="24"/>
        </w:rPr>
        <w:t>t</w:t>
      </w:r>
      <w:r>
        <w:rPr>
          <w:szCs w:val="24"/>
        </w:rPr>
        <w:t xml:space="preserve">est a range of numerical models for predictions of TWL for Hurricane </w:t>
      </w:r>
      <w:r w:rsidR="00984427">
        <w:rPr>
          <w:szCs w:val="24"/>
        </w:rPr>
        <w:t>Michael</w:t>
      </w:r>
      <w:r>
        <w:rPr>
          <w:szCs w:val="24"/>
        </w:rPr>
        <w:t xml:space="preserve"> </w:t>
      </w:r>
      <w:r w:rsidR="00984427">
        <w:rPr>
          <w:szCs w:val="24"/>
        </w:rPr>
        <w:t xml:space="preserve">(2018) </w:t>
      </w:r>
      <w:r>
        <w:rPr>
          <w:szCs w:val="24"/>
        </w:rPr>
        <w:t xml:space="preserve">as compared to the available in situ and anecdotal data, and then modify Hurricane </w:t>
      </w:r>
      <w:r w:rsidR="00984427">
        <w:rPr>
          <w:szCs w:val="24"/>
        </w:rPr>
        <w:t>Michael</w:t>
      </w:r>
      <w:r>
        <w:rPr>
          <w:szCs w:val="24"/>
        </w:rPr>
        <w:t xml:space="preserve"> parameters to determine the impact on TWL. We aim to quantify model predictive capability relative to availability, accuracy, and resolution of forcing and bathymetry information (</w:t>
      </w:r>
      <w:sdt>
        <w:sdtPr>
          <w:tag w:val="goog_rdk_7"/>
          <w:id w:val="-1800601270"/>
        </w:sdtPr>
        <w:sdtEndPr/>
        <w:sdtContent/>
      </w:sdt>
      <w:r w:rsidR="000A5707">
        <w:rPr>
          <w:szCs w:val="24"/>
        </w:rPr>
        <w:fldChar w:fldCharType="begin"/>
      </w:r>
      <w:r w:rsidR="000A5707">
        <w:rPr>
          <w:szCs w:val="24"/>
        </w:rPr>
        <w:instrText xml:space="preserve"> REF _Ref169688481 \h </w:instrText>
      </w:r>
      <w:r w:rsidR="000A5707">
        <w:rPr>
          <w:szCs w:val="24"/>
        </w:rPr>
      </w:r>
      <w:r w:rsidR="000A5707">
        <w:rPr>
          <w:szCs w:val="24"/>
        </w:rPr>
        <w:fldChar w:fldCharType="separate"/>
      </w:r>
      <w:r w:rsidR="000A5707" w:rsidRPr="00BB0829">
        <w:rPr>
          <w:iCs/>
        </w:rPr>
        <w:t xml:space="preserve">Figure </w:t>
      </w:r>
      <w:r w:rsidR="000A5707" w:rsidRPr="00A84730">
        <w:rPr>
          <w:iCs/>
        </w:rPr>
        <w:t>2</w:t>
      </w:r>
      <w:r w:rsidR="000A5707">
        <w:rPr>
          <w:szCs w:val="24"/>
        </w:rPr>
        <w:fldChar w:fldCharType="end"/>
      </w:r>
      <w:r>
        <w:rPr>
          <w:szCs w:val="24"/>
        </w:rPr>
        <w:t>).</w:t>
      </w:r>
      <w:r w:rsidR="00106E58">
        <w:rPr>
          <w:szCs w:val="24"/>
        </w:rPr>
        <w:t xml:space="preserve"> </w:t>
      </w:r>
      <w:r w:rsidR="00B36BD3">
        <w:rPr>
          <w:szCs w:val="24"/>
        </w:rPr>
        <w:t>Additionally, we aim to understand the importance of allowing the bathymetry to change (when possible within model constraints) during the simulations.</w:t>
      </w:r>
    </w:p>
    <w:p w14:paraId="291D28EE" w14:textId="77777777" w:rsidR="007671CA" w:rsidRDefault="007671CA">
      <w:pPr>
        <w:jc w:val="both"/>
        <w:rPr>
          <w:szCs w:val="24"/>
        </w:rPr>
      </w:pPr>
    </w:p>
    <w:p w14:paraId="24F358E2" w14:textId="77777777" w:rsidR="007671CA" w:rsidRDefault="007671CA" w:rsidP="007671CA">
      <w:pPr>
        <w:pStyle w:val="Heading2"/>
      </w:pPr>
      <w:r>
        <w:t>1.3</w:t>
      </w:r>
      <w:r>
        <w:tab/>
        <w:t>REGULATORY DRIVERS</w:t>
      </w:r>
    </w:p>
    <w:p w14:paraId="26A5A108" w14:textId="77777777" w:rsidR="007671CA" w:rsidRDefault="007671CA" w:rsidP="007671CA"/>
    <w:p w14:paraId="3B1F7BF6" w14:textId="77777777" w:rsidR="007671CA" w:rsidRPr="007C4496" w:rsidRDefault="007671CA" w:rsidP="007671CA">
      <w:pPr>
        <w:jc w:val="both"/>
      </w:pPr>
      <w:r w:rsidRPr="007C4496">
        <w:t xml:space="preserve">This demonstration project is in direct response to the FY 2021 Statement of Need for the ESTCP Resource Conservation and Resiliency (RC) program area (BAA, Topic area: B6: Coastal Total Water Level Model Comparative Assessment) that calls for efforts to assess presently available empirical, analytical, and numerical models for current and future coastal TWLs. In addition, the Department of Defense (DoD) climate change roadmap </w:t>
      </w:r>
      <w:r w:rsidRPr="007C4496">
        <w:fldChar w:fldCharType="begin"/>
      </w:r>
      <w:r w:rsidRPr="007C4496">
        <w:instrText xml:space="preserve"> ADDIN ZOTERO_ITEM CSL_CITATION {"citationID":"aJECjfxd","properties":{"formattedCitation":"(DoD, 2014)","plainCitation":"(DoD, 2014)","noteIndex":0},"citationItems":[{"id":3459,"uris":["http://zotero.org/users/local/3kZ0APB2/items/UEIWXL9F"],"itemData":{"id":3459,"type":"report","event-place":"Washington, D.C.","page":"20","publisher":"Department of Defense","publisher-place":"Washington, D.C.","title":"2 0 1 4 Climate Change Adaptation Roadmap","author":[{"family":"DoD","given":""}],"issued":{"date-parts":[["2014"]]}}}],"schema":"https://github.com/citation-style-language/schema/raw/master/csl-citation.json"} </w:instrText>
      </w:r>
      <w:r w:rsidRPr="007C4496">
        <w:fldChar w:fldCharType="separate"/>
      </w:r>
      <w:r w:rsidRPr="007C4496">
        <w:t>(DoD, 2014)</w:t>
      </w:r>
      <w:r w:rsidRPr="007C4496">
        <w:fldChar w:fldCharType="end"/>
      </w:r>
      <w:r w:rsidRPr="007C4496">
        <w:t xml:space="preserve"> identified SLR and storm surge among the top four climate change phenomena that may impact DoD activities.</w:t>
      </w:r>
    </w:p>
    <w:p w14:paraId="52306083" w14:textId="77777777" w:rsidR="007671CA" w:rsidRDefault="007671CA">
      <w:pPr>
        <w:jc w:val="both"/>
        <w:rPr>
          <w:szCs w:val="24"/>
        </w:rPr>
      </w:pPr>
    </w:p>
    <w:p w14:paraId="27754587" w14:textId="77777777" w:rsidR="000A5707" w:rsidRDefault="00815E9A" w:rsidP="00C913F8">
      <w:pPr>
        <w:keepNext/>
        <w:jc w:val="both"/>
      </w:pPr>
      <w:r>
        <w:rPr>
          <w:noProof/>
          <w:sz w:val="18"/>
          <w:szCs w:val="18"/>
        </w:rPr>
        <w:lastRenderedPageBreak/>
        <w:drawing>
          <wp:inline distT="114300" distB="114300" distL="114300" distR="114300" wp14:anchorId="26600B2B" wp14:editId="316AB459">
            <wp:extent cx="5943600" cy="3340100"/>
            <wp:effectExtent l="0" t="0" r="0" b="0"/>
            <wp:docPr id="1161655103" name="image8.jpg" descr="A diagram of a normal curve&#10;&#10;Description automatically generated"/>
            <wp:cNvGraphicFramePr/>
            <a:graphic xmlns:a="http://schemas.openxmlformats.org/drawingml/2006/main">
              <a:graphicData uri="http://schemas.openxmlformats.org/drawingml/2006/picture">
                <pic:pic xmlns:pic="http://schemas.openxmlformats.org/drawingml/2006/picture">
                  <pic:nvPicPr>
                    <pic:cNvPr id="1161655103" name="image8.jpg" descr="A diagram of a normal curve&#10;&#10;Description automatically generated"/>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7FD841C4" w14:textId="4409A350" w:rsidR="00815E9A" w:rsidRPr="000A5707" w:rsidRDefault="000A5707" w:rsidP="006E4E16">
      <w:pPr>
        <w:pStyle w:val="Figures"/>
      </w:pPr>
      <w:bookmarkStart w:id="6" w:name="_Ref169688481"/>
      <w:r w:rsidRPr="000A5707">
        <w:t xml:space="preserve">Figure </w:t>
      </w:r>
      <w:r w:rsidR="005F6A39">
        <w:fldChar w:fldCharType="begin"/>
      </w:r>
      <w:r w:rsidR="005F6A39">
        <w:instrText xml:space="preserve"> SEQ Figure \* ARABIC </w:instrText>
      </w:r>
      <w:r w:rsidR="005F6A39">
        <w:fldChar w:fldCharType="separate"/>
      </w:r>
      <w:r w:rsidR="0043497A">
        <w:rPr>
          <w:noProof/>
        </w:rPr>
        <w:t>2</w:t>
      </w:r>
      <w:r w:rsidR="005F6A39">
        <w:rPr>
          <w:noProof/>
        </w:rPr>
        <w:fldChar w:fldCharType="end"/>
      </w:r>
      <w:bookmarkEnd w:id="6"/>
      <w:r w:rsidRPr="000A5707">
        <w:t>.</w:t>
      </w:r>
      <w:r w:rsidR="00815E9A" w:rsidRPr="000A5707">
        <w:t xml:space="preserve"> Schematic showing added value and model confidence as a function of time and cost</w:t>
      </w:r>
    </w:p>
    <w:p w14:paraId="013D9712" w14:textId="77777777" w:rsidR="007C4496" w:rsidRPr="007C4496" w:rsidRDefault="007C4496" w:rsidP="007C4496"/>
    <w:p w14:paraId="00000107" w14:textId="6F0823A5" w:rsidR="00E20E02" w:rsidRDefault="00797D98" w:rsidP="00A713AF">
      <w:pPr>
        <w:pStyle w:val="Heading1"/>
        <w:rPr>
          <w:szCs w:val="28"/>
        </w:rPr>
      </w:pPr>
      <w:bookmarkStart w:id="7" w:name="_Toc143943569"/>
      <w:r>
        <w:rPr>
          <w:szCs w:val="28"/>
        </w:rPr>
        <w:t>2.0</w:t>
      </w:r>
      <w:r>
        <w:rPr>
          <w:szCs w:val="28"/>
        </w:rPr>
        <w:tab/>
        <w:t xml:space="preserve">TECHNOLOGY/METHODOLOGY </w:t>
      </w:r>
      <w:sdt>
        <w:sdtPr>
          <w:tag w:val="goog_rdk_9"/>
          <w:id w:val="-1561865717"/>
        </w:sdtPr>
        <w:sdtEndPr/>
        <w:sdtContent/>
      </w:sdt>
      <w:r>
        <w:rPr>
          <w:szCs w:val="28"/>
        </w:rPr>
        <w:t>DESCRIPTION</w:t>
      </w:r>
      <w:bookmarkEnd w:id="7"/>
    </w:p>
    <w:p w14:paraId="647E3E61" w14:textId="77777777" w:rsidR="00797D98" w:rsidRPr="00797D98" w:rsidRDefault="00797D98" w:rsidP="00797D98"/>
    <w:p w14:paraId="00000108" w14:textId="366790D8" w:rsidR="00E20E02" w:rsidRDefault="00797D98" w:rsidP="00797D98">
      <w:pPr>
        <w:pStyle w:val="Heading2"/>
      </w:pPr>
      <w:bookmarkStart w:id="8" w:name="_Toc143943570"/>
      <w:r>
        <w:t xml:space="preserve">2.1       TECHNOLOGY/METHODOLOGY </w:t>
      </w:r>
      <w:sdt>
        <w:sdtPr>
          <w:tag w:val="goog_rdk_10"/>
          <w:id w:val="1051272918"/>
        </w:sdtPr>
        <w:sdtEndPr/>
        <w:sdtContent/>
      </w:sdt>
      <w:sdt>
        <w:sdtPr>
          <w:tag w:val="goog_rdk_11"/>
          <w:id w:val="754944461"/>
        </w:sdtPr>
        <w:sdtEndPr/>
        <w:sdtContent/>
      </w:sdt>
      <w:r>
        <w:t>OVERVIEW</w:t>
      </w:r>
      <w:bookmarkEnd w:id="8"/>
    </w:p>
    <w:p w14:paraId="3E2C8FA7" w14:textId="77777777" w:rsidR="00A713AF" w:rsidRPr="00A713AF" w:rsidRDefault="00A713AF" w:rsidP="00A713AF"/>
    <w:p w14:paraId="0000010A" w14:textId="560AF5CC" w:rsidR="00E20E02" w:rsidRDefault="00245350" w:rsidP="5DBBB3F3">
      <w:pPr>
        <w:spacing w:after="240"/>
        <w:jc w:val="both"/>
        <w:rPr>
          <w:color w:val="000000" w:themeColor="text1"/>
        </w:rPr>
      </w:pPr>
      <w:sdt>
        <w:sdtPr>
          <w:tag w:val="goog_rdk_12"/>
          <w:id w:val="-693387821"/>
        </w:sdtPr>
        <w:sdtEndPr/>
        <w:sdtContent/>
      </w:sdt>
      <w:r w:rsidR="00797D98" w:rsidRPr="5DBBB3F3">
        <w:t xml:space="preserve">TWLs will be predicted using a suite of simulation models from simple, low-cost empirical to complex, high cost (computation and effort) physics-based. </w:t>
      </w:r>
      <w:r w:rsidR="000A5707">
        <w:rPr>
          <w:szCs w:val="24"/>
        </w:rPr>
        <w:fldChar w:fldCharType="begin"/>
      </w:r>
      <w:r w:rsidR="000A5707">
        <w:rPr>
          <w:szCs w:val="24"/>
        </w:rPr>
        <w:instrText xml:space="preserve"> REF _Ref169688548 \h </w:instrText>
      </w:r>
      <w:r w:rsidR="000A5707">
        <w:rPr>
          <w:szCs w:val="24"/>
        </w:rPr>
      </w:r>
      <w:r w:rsidR="000A5707">
        <w:rPr>
          <w:szCs w:val="24"/>
        </w:rPr>
        <w:fldChar w:fldCharType="separate"/>
      </w:r>
      <w:r w:rsidR="000A5707" w:rsidRPr="5DBBB3F3">
        <w:t>Table 1</w:t>
      </w:r>
      <w:r w:rsidR="000A5707">
        <w:rPr>
          <w:szCs w:val="24"/>
        </w:rPr>
        <w:fldChar w:fldCharType="end"/>
      </w:r>
      <w:r w:rsidR="000A5707">
        <w:rPr>
          <w:szCs w:val="24"/>
        </w:rPr>
        <w:t xml:space="preserve"> </w:t>
      </w:r>
      <w:r w:rsidR="00797D98" w:rsidRPr="5DBBB3F3">
        <w:t xml:space="preserve">provides the proposed list and technical aspects of the models. The modeling approaches can be grouped into three classes. Class I includes empirical approaches that focus on simplified equations for storm surge </w:t>
      </w:r>
      <w:r w:rsidR="00DC71DC">
        <w:rPr>
          <w:szCs w:val="24"/>
        </w:rPr>
        <w:fldChar w:fldCharType="begin"/>
      </w:r>
      <w:r w:rsidR="00DC71DC">
        <w:rPr>
          <w:szCs w:val="24"/>
        </w:rPr>
        <w:instrText xml:space="preserve"> ADDIN ZOTERO_ITEM CSL_CITATION {"citationID":"Bu2fml8X","properties":{"formattedCitation":"(Russo, 1998)","plainCitation":"(Russo, 1998)","noteIndex":0},"citationItems":[{"id":3513,"uris":["http://zotero.org/users/local/3kZ0APB2/items/7Q6BPHHR"],"itemData":{"id":3513,"type":"paper-conference","container-title":"Conference Proceedings","event-place":"Nice, France","event-title":"OCEANS'98","page":"1301-1305","publisher":"IEEE Oceanic Engineering Society.","publisher-place":"Nice, France","title":"Estimating hurricane storm surge amplitudes for the Gulf of Mexico and Atlantic coastlines of the United States","author":[{"family":"Russo","given":"E.P."}],"issued":{"date-parts":[["1998"]]}}}],"schema":"https://github.com/citation-style-language/schema/raw/master/csl-citation.json"} </w:instrText>
      </w:r>
      <w:r w:rsidR="00DC71DC">
        <w:rPr>
          <w:szCs w:val="24"/>
        </w:rPr>
        <w:fldChar w:fldCharType="separate"/>
      </w:r>
      <w:r w:rsidR="00DC71DC" w:rsidRPr="00DC71DC">
        <w:t>(Russo, 1998)</w:t>
      </w:r>
      <w:r w:rsidR="00DC71DC">
        <w:rPr>
          <w:szCs w:val="24"/>
        </w:rPr>
        <w:fldChar w:fldCharType="end"/>
      </w:r>
      <w:r w:rsidR="00E64953">
        <w:rPr>
          <w:szCs w:val="24"/>
        </w:rPr>
        <w:t xml:space="preserve"> </w:t>
      </w:r>
      <w:r w:rsidR="00797D98" w:rsidRPr="5DBBB3F3">
        <w:t xml:space="preserve">and runup </w:t>
      </w:r>
      <w:r w:rsidR="00DC71DC">
        <w:rPr>
          <w:szCs w:val="24"/>
        </w:rPr>
        <w:fldChar w:fldCharType="begin"/>
      </w:r>
      <w:r w:rsidR="00DC71DC">
        <w:rPr>
          <w:szCs w:val="24"/>
        </w:rPr>
        <w:instrText xml:space="preserve"> ADDIN ZOTERO_ITEM CSL_CITATION {"citationID":"nQ2lnOzD","properties":{"formattedCitation":"(Stockdon, et al., 2006)","plainCitation":"(Stockdon, et al., 2006)","noteIndex":0},"citationItems":[{"id":3132,"uris":["http://zotero.org/users/local/3kZ0APB2/items/KW2AFBZ2"],"itemData":{"id":3132,"type":"article-journal","container-title":"Coastal Engineering","issue":"7","page":"573-588","title":"Empirical parameterization of setup, swash, and runup","volume":"53","author":[{"family":"Stockdon,","given":"Hilary F."},{"family":"Holman","given":"R. A."},{"family":"Howd","given":"P. A."},{"family":"Sallenger","given":"A. H."}],"issued":{"date-parts":[["2006"]]}}}],"schema":"https://github.com/citation-style-language/schema/raw/master/csl-citation.json"} </w:instrText>
      </w:r>
      <w:r w:rsidR="00DC71DC">
        <w:rPr>
          <w:szCs w:val="24"/>
        </w:rPr>
        <w:fldChar w:fldCharType="separate"/>
      </w:r>
      <w:r w:rsidR="00DC71DC" w:rsidRPr="00DC71DC">
        <w:t>(Stockdon, et al., 2006)</w:t>
      </w:r>
      <w:r w:rsidR="00DC71DC">
        <w:rPr>
          <w:szCs w:val="24"/>
        </w:rPr>
        <w:fldChar w:fldCharType="end"/>
      </w:r>
      <w:r w:rsidR="00797D98">
        <w:rPr>
          <w:szCs w:val="24"/>
        </w:rPr>
        <w:t xml:space="preserve">. </w:t>
      </w:r>
      <w:r w:rsidR="00C913F8" w:rsidRPr="5DBBB3F3">
        <w:t xml:space="preserve">Only the Russo model will be used at this demonstration as the other runup model is not appropriate for this geomorphologic setting. </w:t>
      </w:r>
      <w:r w:rsidR="00797D98" w:rsidRPr="5DBBB3F3">
        <w:t xml:space="preserve">Class II includes (coupled) process-based numerical models such as ADCIRC </w:t>
      </w:r>
      <w:r w:rsidR="00DC71DC">
        <w:rPr>
          <w:szCs w:val="24"/>
        </w:rPr>
        <w:fldChar w:fldCharType="begin"/>
      </w:r>
      <w:r w:rsidR="007E6073">
        <w:rPr>
          <w:szCs w:val="24"/>
        </w:rPr>
        <w:instrText xml:space="preserve"> ADDIN ZOTERO_ITEM CSL_CITATION {"citationID":"4IxnmWHq","properties":{"formattedCitation":"(Dietrich et al., 2011b; Luettich and Westerink, 2004)","plainCitation":"(Dietrich et al., 2011b; Luettich and Westerink, 2004)","noteIndex":0},"citationItems":[{"id":3305,"uris":["http://zotero.org/users/local/3kZ0APB2/items/622GF7GT"],"itemData":{"id":3305,"type":"article-journal","container-title":"Coastal Engineering","page":"45-65","title":"Modeling Hurricane Waves and Storm Surge using Integrally-Coupled, Scalable Computations","volume":"58","author":[{"family":"Dietrich","given":"J.C."},{"family":"Zijlema","given":"M."},{"family":"Westerink","given":"JJ"},{"family":"Holthuijsen","given":"L. H."},{"family":"Dawson","given":"C.N."},{"family":"Luettich","given":"R. A."},{"family":"Jensen","given":"R. E."},{"family":"Smith","given":"J. M."},{"family":"Stelling","given":"G.S."},{"family":"Stone","given":"G. W."}],"issued":{"date-parts":[["2011"]]}}},{"id":3466,"uris":["http://zotero.org/users/local/3kZ0APB2/items/48ZMFNKN"],"itemData":{"id":3466,"type":"article-journal","container-title":"http://adcirc.org/adcirc_theory_2004_12_08.pdf","title":"Formulation and numerical implementation of the 2D/3D ADCIRC finite element model version 44.XX","author":[{"family":"Luettich","given":"R. A."},{"family":"Westerink","given":"J.J."}],"issued":{"date-parts":[["2004"]]}}}],"schema":"https://github.com/citation-style-language/schema/raw/master/csl-citation.json"} </w:instrText>
      </w:r>
      <w:r w:rsidR="00DC71DC">
        <w:rPr>
          <w:szCs w:val="24"/>
        </w:rPr>
        <w:fldChar w:fldCharType="separate"/>
      </w:r>
      <w:r w:rsidR="007E6073" w:rsidRPr="007E6073">
        <w:t>(Dietrich et al., 2011b; Luettich and Westerink, 2004)</w:t>
      </w:r>
      <w:r w:rsidR="00DC71DC">
        <w:rPr>
          <w:szCs w:val="24"/>
        </w:rPr>
        <w:fldChar w:fldCharType="end"/>
      </w:r>
      <w:r w:rsidR="00C913F8" w:rsidRPr="5DBBB3F3">
        <w:t xml:space="preserve">, NearCom </w:t>
      </w:r>
      <w:r w:rsidR="00C913F8">
        <w:rPr>
          <w:szCs w:val="24"/>
        </w:rPr>
        <w:fldChar w:fldCharType="begin"/>
      </w:r>
      <w:r w:rsidR="00C913F8">
        <w:rPr>
          <w:szCs w:val="24"/>
        </w:rPr>
        <w:instrText xml:space="preserve"> ADDIN ZOTERO_ITEM CSL_CITATION {"citationID":"x4j6sMet","properties":{"formattedCitation":"(Chen et al., 2014; Shi et al., 2013)","plainCitation":"(Chen et al., 2014; Shi et al., 2013)","noteIndex":0},"citationItems":[{"id":3471,"uris":["http://zotero.org/users/local/3kZ0APB2/items/N528BB2U"],"itemData":{"id":3471,"type":"article-journal","page":"200-212","title":"NearCoM-TVD - a quasi-3D nearshore circulation and sediment transport model","volume":"91","author":[{"family":"Chen","given":"J."},{"family":"Shi","given":"F."},{"family":"Hsu","given":"T-J."},{"family":"Kirby","given":"J. T."}],"issued":{"date-parts":[["2014"]]}}},{"id":3476,"uris":["http://zotero.org/users/local/3kZ0APB2/items/6ULZ24JL"],"itemData":{"id":3476,"type":"report","event-place":"Newark, DE","number":"CACR-13-06","page":"45","publisher":"Center for Applied Coastal Research Report. University of Delaware","publisher-place":"Newark, DE","title":"NearCoM-TVD, a hybrid TVD solver for the nearshore community model. Documentation and User's Manual","author":[{"family":"Shi","given":"F."},{"family":"Kirby","given":"J. T."},{"family":"Hsu","given":"T-J."},{"family":"Chen","given":"J.-L."},{"family":"Mieras","given":"R."}],"issued":{"date-parts":[["2013"]]}}}],"schema":"https://github.com/citation-style-language/schema/raw/master/csl-citation.json"} </w:instrText>
      </w:r>
      <w:r w:rsidR="00C913F8">
        <w:rPr>
          <w:szCs w:val="24"/>
        </w:rPr>
        <w:fldChar w:fldCharType="separate"/>
      </w:r>
      <w:r w:rsidR="00C913F8" w:rsidRPr="00C913F8">
        <w:t>(Chen et al., 2014; Shi et al., 2013)</w:t>
      </w:r>
      <w:r w:rsidR="00C913F8">
        <w:rPr>
          <w:szCs w:val="24"/>
        </w:rPr>
        <w:fldChar w:fldCharType="end"/>
      </w:r>
      <w:r w:rsidR="00C913F8">
        <w:rPr>
          <w:szCs w:val="24"/>
        </w:rPr>
        <w:t>,</w:t>
      </w:r>
      <w:r w:rsidR="00124194">
        <w:rPr>
          <w:szCs w:val="24"/>
        </w:rPr>
        <w:t xml:space="preserve"> </w:t>
      </w:r>
      <w:r w:rsidR="00797D98" w:rsidRPr="5DBBB3F3">
        <w:t>and Delft3D</w:t>
      </w:r>
      <w:r w:rsidR="00815E9A" w:rsidRPr="5DBBB3F3">
        <w:t xml:space="preserve"> FM (Delt</w:t>
      </w:r>
      <w:r w:rsidR="000A5707" w:rsidRPr="5DBBB3F3">
        <w:t>ares</w:t>
      </w:r>
      <w:r w:rsidR="00815E9A" w:rsidRPr="5DBBB3F3">
        <w:t>, 20</w:t>
      </w:r>
      <w:r w:rsidR="000A5707" w:rsidRPr="5DBBB3F3">
        <w:t>24</w:t>
      </w:r>
      <w:r w:rsidR="00815E9A">
        <w:rPr>
          <w:szCs w:val="24"/>
        </w:rPr>
        <w:t>)</w:t>
      </w:r>
      <w:r w:rsidR="00797D98" w:rsidRPr="5DBBB3F3">
        <w:t xml:space="preserve">. The models are essentially based on the Nonlinear Shallow Water Equations (NSWE) and resolve tides, surges, and statistical wave conditions. The models are dynamically coupled to spectral wave models such as SWAN (e.g. </w:t>
      </w:r>
      <w:r w:rsidR="00DC71DC">
        <w:rPr>
          <w:szCs w:val="24"/>
        </w:rPr>
        <w:fldChar w:fldCharType="begin"/>
      </w:r>
      <w:r w:rsidR="00C913F8">
        <w:rPr>
          <w:szCs w:val="24"/>
        </w:rPr>
        <w:instrText xml:space="preserve"> ADDIN ZOTERO_ITEM CSL_CITATION {"citationID":"ffDAVzdr","properties":{"formattedCitation":"(Sebastian et al., 2014)","plainCitation":"(Sebastian et al., 2014)","dontUpdate":true,"noteIndex":0},"citationItems":[{"id":3464,"uris":["http://zotero.org/users/local/3kZ0APB2/items/DDU44WRQ"],"itemData":{"id":3464,"type":"article-journal","container-title":"Coastal Engineering","page":"171-181","title":"Characterizing hurricane storm surge behavior in Galveston Bay using the SWAN+ADCIRC model","volume":"88","author":[{"family":"Sebastian","given":"A."},{"family":"Dietrich","given":"J.C."},{"family":"Du","given":"W."},{"family":"Bedient","given":"P.B."},{"family":"Dawson","given":"C.N."}],"issued":{"date-parts":[["2014"]]}}}],"schema":"https://github.com/citation-style-language/schema/raw/master/csl-citation.json"} </w:instrText>
      </w:r>
      <w:r w:rsidR="00DC71DC">
        <w:rPr>
          <w:szCs w:val="24"/>
        </w:rPr>
        <w:fldChar w:fldCharType="separate"/>
      </w:r>
      <w:r w:rsidR="00DC71DC" w:rsidRPr="00DC71DC">
        <w:t>Sebastian et al., 2014)</w:t>
      </w:r>
      <w:r w:rsidR="00DC71DC">
        <w:rPr>
          <w:szCs w:val="24"/>
        </w:rPr>
        <w:fldChar w:fldCharType="end"/>
      </w:r>
      <w:r w:rsidR="00797D98" w:rsidRPr="5DBBB3F3">
        <w:t>. These models (except ADCIRC) have morphodynamics modules to compute sediment transport and bed level changes. Class III includes dynamical wave models</w:t>
      </w:r>
      <w:r w:rsidR="79E916E9" w:rsidRPr="5DBBB3F3">
        <w:t>.</w:t>
      </w:r>
      <w:r w:rsidR="00797D98" w:rsidRPr="5DBBB3F3">
        <w:t xml:space="preserve"> </w:t>
      </w:r>
      <w:r w:rsidR="00DC71DC" w:rsidRPr="5DBBB3F3">
        <w:t>The model</w:t>
      </w:r>
      <w:r w:rsidR="00124194" w:rsidRPr="5DBBB3F3">
        <w:t>s</w:t>
      </w:r>
      <w:r w:rsidR="00DC71DC" w:rsidRPr="5DBBB3F3">
        <w:t xml:space="preserve"> used here </w:t>
      </w:r>
      <w:r w:rsidR="00124194" w:rsidRPr="5DBBB3F3">
        <w:t xml:space="preserve">include: </w:t>
      </w:r>
      <w:r w:rsidR="00DC71DC">
        <w:rPr>
          <w:szCs w:val="24"/>
        </w:rPr>
        <w:t xml:space="preserve"> </w:t>
      </w:r>
      <w:r w:rsidR="00124194" w:rsidRPr="5DBBB3F3">
        <w:t xml:space="preserve">CSHORE </w:t>
      </w:r>
      <w:r w:rsidR="00C913F8">
        <w:rPr>
          <w:szCs w:val="24"/>
        </w:rPr>
        <w:fldChar w:fldCharType="begin"/>
      </w:r>
      <w:r w:rsidR="00254E45">
        <w:rPr>
          <w:szCs w:val="24"/>
        </w:rPr>
        <w:instrText xml:space="preserve"> ADDIN ZOTERO_ITEM CSL_CITATION {"citationID":"gmbanFc4","properties":{"formattedCitation":"(Figlus et al., 2011; Kobayashi et al., 2008a)","plainCitation":"(Figlus et al., 2011; Kobayashi et al., 2008a)","noteIndex":0},"citationItems":[{"id":3594,"uris":["http://zotero.org/users/local/3kZ0APB2/items/TXZ23HAR"],"itemData":{"id":3594,"type":"article-journal","container-title":"Journal of Waterway, Port, Coastal, and Ocean Engineering","DOI":"https://doi.org/10.1061/(ASCE)WW.1943-5460.0000060","issue":"1","title":"Wave Overtopping and Overwash of Dunes","volume":"137","author":[{"family":"Figlus","given":"J."},{"family":"Kobayashi","given":"N."},{"family":"Grahler","given":"C."},{"family":"Iranzo","given":"V."}],"issued":{"date-parts":[["2011"]]}}},{"id":3501,"uris":["http://zotero.org/users/local/3kZ0APB2/items/8DTWIBKV"],"itemData":{"id":3501,"type":"article-journal","container-title":"Journal of Waterway Port Coastal and Ocean Engineering","issue":"2","page":"88-96","title":"Time-averaged probabilistic model for irregular wave runup on permeable slopes.","volume":"134","author":[{"family":"Kobayashi","given":"N."},{"family":"Santos","given":"F.J.","non-dropping-particle":"de los"},{"family":"Kearney","given":"P.G."}],"issued":{"date-parts":[["2008"]]}}}],"schema":"https://github.com/citation-style-language/schema/raw/master/csl-citation.json"} </w:instrText>
      </w:r>
      <w:r w:rsidR="00C913F8">
        <w:rPr>
          <w:szCs w:val="24"/>
        </w:rPr>
        <w:fldChar w:fldCharType="separate"/>
      </w:r>
      <w:r w:rsidR="00254E45" w:rsidRPr="00254E45">
        <w:t>(Figlus et al., 2011; Kobayashi et al., 2008a)</w:t>
      </w:r>
      <w:r w:rsidR="00C913F8">
        <w:rPr>
          <w:szCs w:val="24"/>
        </w:rPr>
        <w:fldChar w:fldCharType="end"/>
      </w:r>
      <w:r w:rsidR="006F5054">
        <w:rPr>
          <w:szCs w:val="24"/>
        </w:rPr>
        <w:t xml:space="preserve"> </w:t>
      </w:r>
      <w:r w:rsidR="00124194" w:rsidRPr="5DBBB3F3">
        <w:t>and XBeach in surfbeat</w:t>
      </w:r>
      <w:r w:rsidR="00124194">
        <w:rPr>
          <w:szCs w:val="24"/>
        </w:rPr>
        <w:t xml:space="preserve"> (</w:t>
      </w:r>
      <w:r w:rsidR="00584BD2" w:rsidRPr="5DBBB3F3">
        <w:t>XB</w:t>
      </w:r>
      <w:r w:rsidR="00CE1B58" w:rsidRPr="5DBBB3F3">
        <w:t>each</w:t>
      </w:r>
      <w:r w:rsidR="00584BD2">
        <w:rPr>
          <w:szCs w:val="24"/>
        </w:rPr>
        <w:t>-</w:t>
      </w:r>
      <w:r w:rsidR="00124194" w:rsidRPr="5DBBB3F3">
        <w:t>SB;</w:t>
      </w:r>
      <w:r w:rsidR="00584BD2">
        <w:rPr>
          <w:szCs w:val="24"/>
        </w:rPr>
        <w:t xml:space="preserve"> </w:t>
      </w:r>
      <w:r w:rsidR="00584BD2">
        <w:rPr>
          <w:szCs w:val="24"/>
        </w:rPr>
        <w:fldChar w:fldCharType="begin"/>
      </w:r>
      <w:r w:rsidR="00254E45">
        <w:rPr>
          <w:szCs w:val="24"/>
        </w:rPr>
        <w:instrText xml:space="preserve"> ADDIN ZOTERO_ITEM CSL_CITATION {"citationID":"DOIdkGUm","properties":{"formattedCitation":"(Roelvink et al., 2018, 2009)","plainCitation":"(Roelvink et al., 2018, 2009)","dontUpdate":true,"noteIndex":0},"citationItems":[{"id":3405,"uris":["http://zotero.org/users/local/3kZ0APB2/items/YIIDPN3L"],"itemData":{"id":3405,"type":"article-journal","container-title":"Coastal Engineering Journal","page":"103-123","title":"Improving predictions of swash dynamics in XBeach: The role of groupiness and incident-band runup","volume":"134","author":[{"family":"Roelvink","given":"J. A."},{"family":"McCall","given":"R.T."},{"family":"Seyedabdolhossein","given":"M."},{"family":"Nederhoff","given":"K."},{"family":"Dastgheib","given":"A."}],"issued":{"date-parts":[["2018"]]}}},{"id":2402,"uris":["http://zotero.org/users/local/3kZ0APB2/items/QTAV3XB8"],"itemData":{"id":2402,"type":"article-journal","container-title":"Coastal Engineering","page":"1133-1152","title":"Modelling storm impacts on beaches, dunes and barrier islands","title-short":"Modelling storm impacts on beaches, dunes and barrier islands","volume":"56","author":[{"family":"Roelvink","given":"J. A."},{"family":"Reniers","given":"A. J. H. M."},{"family":"Van Dongeren","given":"A.R."},{"family":"Van Thiel de Vries","given":"J.S.M."},{"family":"Lescinski","given":"J."},{"family":"McCall","given":"R.T."}],"issued":{"date-parts":[["2009"]]}}}],"schema":"https://github.com/citation-style-language/schema/raw/master/csl-citation.json"} </w:instrText>
      </w:r>
      <w:r w:rsidR="00584BD2">
        <w:rPr>
          <w:szCs w:val="24"/>
        </w:rPr>
        <w:fldChar w:fldCharType="separate"/>
      </w:r>
      <w:r w:rsidR="00584BD2" w:rsidRPr="00584BD2">
        <w:t>Roelvink et al., 2018, 2009)</w:t>
      </w:r>
      <w:r w:rsidR="00584BD2">
        <w:rPr>
          <w:szCs w:val="24"/>
        </w:rPr>
        <w:fldChar w:fldCharType="end"/>
      </w:r>
      <w:r w:rsidR="00124194" w:rsidRPr="5DBBB3F3">
        <w:t xml:space="preserve"> mode</w:t>
      </w:r>
      <w:r w:rsidR="00970F53">
        <w:rPr>
          <w:szCs w:val="24"/>
        </w:rPr>
        <w:t>.</w:t>
      </w:r>
      <w:r w:rsidR="00DC71DC">
        <w:rPr>
          <w:szCs w:val="24"/>
        </w:rPr>
        <w:t xml:space="preserve"> </w:t>
      </w:r>
      <w:r w:rsidR="00CE1B58" w:rsidRPr="5DBBB3F3">
        <w:t xml:space="preserve">CSHORE </w:t>
      </w:r>
      <w:r w:rsidR="00CE1B58">
        <w:rPr>
          <w:color w:val="000000"/>
        </w:rPr>
        <w:t>propagates probabilistic representations of hydrodynamic parameters throughout the model domain. XBeach-SB resolves the wave</w:t>
      </w:r>
      <w:r w:rsidR="00864425">
        <w:rPr>
          <w:color w:val="000000"/>
        </w:rPr>
        <w:t>s</w:t>
      </w:r>
      <w:r w:rsidR="00CE1B58">
        <w:rPr>
          <w:color w:val="000000"/>
        </w:rPr>
        <w:t xml:space="preserve"> on the group or infragravity time scale.</w:t>
      </w:r>
    </w:p>
    <w:p w14:paraId="5826ABA1" w14:textId="77777777" w:rsidR="006A225E" w:rsidRDefault="006A225E" w:rsidP="00BB59BD">
      <w:pPr>
        <w:pStyle w:val="Figures"/>
        <w:rPr>
          <w:i w:val="0"/>
          <w:iCs/>
        </w:rPr>
      </w:pPr>
      <w:bookmarkStart w:id="9" w:name="_Ref169688548"/>
    </w:p>
    <w:p w14:paraId="730CFC0E" w14:textId="3877BF95" w:rsidR="000A5707" w:rsidRPr="00BB0829" w:rsidRDefault="000A5707" w:rsidP="006E4E16">
      <w:pPr>
        <w:pStyle w:val="Tables"/>
      </w:pPr>
      <w:r w:rsidRPr="00BB59BD">
        <w:lastRenderedPageBreak/>
        <w:t xml:space="preserve">Table </w:t>
      </w:r>
      <w:r w:rsidR="005F6A39">
        <w:fldChar w:fldCharType="begin"/>
      </w:r>
      <w:r w:rsidR="005F6A39">
        <w:instrText xml:space="preserve"> SEQ Table \* ARABIC </w:instrText>
      </w:r>
      <w:r w:rsidR="005F6A39">
        <w:fldChar w:fldCharType="separate"/>
      </w:r>
      <w:r w:rsidR="00E003D1">
        <w:rPr>
          <w:noProof/>
        </w:rPr>
        <w:t>1</w:t>
      </w:r>
      <w:r w:rsidR="005F6A39">
        <w:rPr>
          <w:noProof/>
        </w:rPr>
        <w:fldChar w:fldCharType="end"/>
      </w:r>
      <w:bookmarkEnd w:id="9"/>
      <w:r w:rsidRPr="00BB59BD">
        <w:t xml:space="preserve">. Pros and cons of the models used in the </w:t>
      </w:r>
      <w:sdt>
        <w:sdtPr>
          <w:tag w:val="goog_rdk_22"/>
          <w:id w:val="140855736"/>
        </w:sdtPr>
        <w:sdtEndPr/>
        <w:sdtContent/>
      </w:sdt>
      <w:r w:rsidRPr="00BB59BD">
        <w:t>demonstration.</w:t>
      </w:r>
    </w:p>
    <w:tbl>
      <w:tblPr>
        <w:tblStyle w:val="TableGrid"/>
        <w:tblW w:w="0" w:type="auto"/>
        <w:tblLook w:val="04A0" w:firstRow="1" w:lastRow="0" w:firstColumn="1" w:lastColumn="0" w:noHBand="0" w:noVBand="1"/>
      </w:tblPr>
      <w:tblGrid>
        <w:gridCol w:w="2605"/>
        <w:gridCol w:w="3330"/>
        <w:gridCol w:w="3415"/>
      </w:tblGrid>
      <w:tr w:rsidR="0000593E" w14:paraId="58EE6070" w14:textId="77777777" w:rsidTr="5DBBB3F3">
        <w:tc>
          <w:tcPr>
            <w:tcW w:w="2605" w:type="dxa"/>
            <w:shd w:val="clear" w:color="auto" w:fill="D9D9D9" w:themeFill="background1" w:themeFillShade="D9"/>
          </w:tcPr>
          <w:p w14:paraId="7F556111" w14:textId="77777777" w:rsidR="0000593E" w:rsidRPr="002B677A" w:rsidRDefault="0000593E" w:rsidP="008D34BD">
            <w:pPr>
              <w:rPr>
                <w:rFonts w:ascii="Times New Roman" w:hAnsi="Times New Roman" w:cs="Times New Roman"/>
                <w:b/>
                <w:szCs w:val="24"/>
              </w:rPr>
            </w:pPr>
            <w:r w:rsidRPr="002B677A">
              <w:rPr>
                <w:rFonts w:ascii="Times New Roman" w:hAnsi="Times New Roman" w:cs="Times New Roman"/>
                <w:b/>
                <w:szCs w:val="24"/>
              </w:rPr>
              <w:t>Model</w:t>
            </w:r>
          </w:p>
        </w:tc>
        <w:tc>
          <w:tcPr>
            <w:tcW w:w="3330" w:type="dxa"/>
            <w:shd w:val="clear" w:color="auto" w:fill="D9D9D9" w:themeFill="background1" w:themeFillShade="D9"/>
          </w:tcPr>
          <w:p w14:paraId="0979B66D" w14:textId="77777777" w:rsidR="0000593E" w:rsidRPr="002B677A" w:rsidRDefault="0000593E" w:rsidP="008D34BD">
            <w:pPr>
              <w:rPr>
                <w:rFonts w:ascii="Times New Roman" w:hAnsi="Times New Roman" w:cs="Times New Roman"/>
                <w:b/>
                <w:szCs w:val="24"/>
              </w:rPr>
            </w:pPr>
            <w:r w:rsidRPr="002B677A">
              <w:rPr>
                <w:rFonts w:ascii="Times New Roman" w:hAnsi="Times New Roman" w:cs="Times New Roman"/>
                <w:b/>
                <w:szCs w:val="24"/>
              </w:rPr>
              <w:t>Pros</w:t>
            </w:r>
          </w:p>
        </w:tc>
        <w:tc>
          <w:tcPr>
            <w:tcW w:w="3415" w:type="dxa"/>
            <w:shd w:val="clear" w:color="auto" w:fill="D9D9D9" w:themeFill="background1" w:themeFillShade="D9"/>
          </w:tcPr>
          <w:p w14:paraId="1D5820C8" w14:textId="77777777" w:rsidR="0000593E" w:rsidRPr="002B677A" w:rsidRDefault="0000593E" w:rsidP="008D34BD">
            <w:pPr>
              <w:rPr>
                <w:rFonts w:ascii="Times New Roman" w:hAnsi="Times New Roman" w:cs="Times New Roman"/>
                <w:b/>
                <w:szCs w:val="24"/>
              </w:rPr>
            </w:pPr>
            <w:r w:rsidRPr="002B677A">
              <w:rPr>
                <w:rFonts w:ascii="Times New Roman" w:hAnsi="Times New Roman" w:cs="Times New Roman"/>
                <w:b/>
                <w:szCs w:val="24"/>
              </w:rPr>
              <w:t>Cons</w:t>
            </w:r>
          </w:p>
        </w:tc>
      </w:tr>
      <w:tr w:rsidR="0000593E" w14:paraId="199C785D" w14:textId="77777777" w:rsidTr="5DBBB3F3">
        <w:tc>
          <w:tcPr>
            <w:tcW w:w="2605" w:type="dxa"/>
          </w:tcPr>
          <w:p w14:paraId="0A300373" w14:textId="7DB5375A" w:rsidR="0000593E" w:rsidRPr="002B677A" w:rsidRDefault="0000593E" w:rsidP="008D34BD">
            <w:pPr>
              <w:widowControl w:val="0"/>
              <w:pBdr>
                <w:top w:val="nil"/>
                <w:left w:val="nil"/>
                <w:bottom w:val="nil"/>
                <w:right w:val="nil"/>
                <w:between w:val="nil"/>
              </w:pBdr>
              <w:rPr>
                <w:rFonts w:ascii="Times New Roman" w:hAnsi="Times New Roman" w:cs="Times New Roman"/>
                <w:b/>
                <w:szCs w:val="24"/>
              </w:rPr>
            </w:pPr>
            <w:r w:rsidRPr="002B677A">
              <w:rPr>
                <w:rFonts w:ascii="Times New Roman" w:hAnsi="Times New Roman" w:cs="Times New Roman"/>
                <w:b/>
                <w:szCs w:val="24"/>
              </w:rPr>
              <w:t xml:space="preserve">Delft3D </w:t>
            </w:r>
            <w:r w:rsidR="000A5707">
              <w:rPr>
                <w:rFonts w:ascii="Times New Roman" w:hAnsi="Times New Roman" w:cs="Times New Roman"/>
                <w:b/>
                <w:szCs w:val="24"/>
              </w:rPr>
              <w:t xml:space="preserve">FM </w:t>
            </w:r>
            <w:r w:rsidRPr="002B677A">
              <w:rPr>
                <w:rFonts w:ascii="Times New Roman" w:hAnsi="Times New Roman" w:cs="Times New Roman"/>
                <w:b/>
                <w:szCs w:val="24"/>
              </w:rPr>
              <w:t>(Class II)</w:t>
            </w:r>
          </w:p>
        </w:tc>
        <w:tc>
          <w:tcPr>
            <w:tcW w:w="3330" w:type="dxa"/>
          </w:tcPr>
          <w:p w14:paraId="6F010F3E" w14:textId="77777777" w:rsidR="0000593E" w:rsidRPr="00F01268" w:rsidRDefault="0000593E" w:rsidP="008D34BD">
            <w:pPr>
              <w:widowControl w:val="0"/>
              <w:numPr>
                <w:ilvl w:val="0"/>
                <w:numId w:val="18"/>
              </w:numPr>
              <w:ind w:left="250" w:hanging="250"/>
              <w:rPr>
                <w:rFonts w:ascii="Times New Roman" w:hAnsi="Times New Roman" w:cs="Times New Roman"/>
                <w:szCs w:val="24"/>
              </w:rPr>
            </w:pPr>
            <w:r w:rsidRPr="00F01268">
              <w:rPr>
                <w:rFonts w:ascii="Times New Roman" w:hAnsi="Times New Roman" w:cs="Times New Roman"/>
                <w:szCs w:val="24"/>
              </w:rPr>
              <w:t>Well-validated for storm waves and surge</w:t>
            </w:r>
          </w:p>
          <w:p w14:paraId="16B2ADC5" w14:textId="77777777" w:rsidR="0000593E" w:rsidRPr="00F01268" w:rsidRDefault="0000593E" w:rsidP="008D34BD">
            <w:pPr>
              <w:widowControl w:val="0"/>
              <w:numPr>
                <w:ilvl w:val="0"/>
                <w:numId w:val="18"/>
              </w:numPr>
              <w:ind w:left="250" w:hanging="250"/>
              <w:rPr>
                <w:rFonts w:ascii="Times New Roman" w:hAnsi="Times New Roman" w:cs="Times New Roman"/>
                <w:szCs w:val="24"/>
              </w:rPr>
            </w:pPr>
            <w:r w:rsidRPr="00F01268">
              <w:rPr>
                <w:rFonts w:ascii="Times New Roman" w:hAnsi="Times New Roman" w:cs="Times New Roman"/>
                <w:szCs w:val="24"/>
              </w:rPr>
              <w:t>Unstructured meshes allow resolution to vary over several orders of magnitude</w:t>
            </w:r>
          </w:p>
          <w:p w14:paraId="5FC115F0" w14:textId="77777777" w:rsidR="0000593E" w:rsidRPr="00F01268" w:rsidRDefault="0000593E" w:rsidP="008D34BD">
            <w:pPr>
              <w:pStyle w:val="ListParagraph"/>
              <w:numPr>
                <w:ilvl w:val="0"/>
                <w:numId w:val="18"/>
              </w:numPr>
              <w:ind w:left="250" w:hanging="250"/>
              <w:rPr>
                <w:rFonts w:ascii="Times New Roman" w:hAnsi="Times New Roman" w:cs="Times New Roman"/>
                <w:szCs w:val="24"/>
              </w:rPr>
            </w:pPr>
            <w:r w:rsidRPr="00F01268">
              <w:rPr>
                <w:rFonts w:ascii="Times New Roman" w:hAnsi="Times New Roman" w:cs="Times New Roman"/>
                <w:szCs w:val="24"/>
              </w:rPr>
              <w:t>Computational efficiency allows simulations over 100’s of kilometers and timescales of several days</w:t>
            </w:r>
          </w:p>
        </w:tc>
        <w:tc>
          <w:tcPr>
            <w:tcW w:w="3415" w:type="dxa"/>
          </w:tcPr>
          <w:p w14:paraId="0D737AF2" w14:textId="77777777" w:rsidR="0000593E" w:rsidRPr="00F01268" w:rsidRDefault="0000593E" w:rsidP="008D34BD">
            <w:pPr>
              <w:widowControl w:val="0"/>
              <w:numPr>
                <w:ilvl w:val="0"/>
                <w:numId w:val="18"/>
              </w:numPr>
              <w:ind w:left="251" w:hanging="251"/>
              <w:rPr>
                <w:rFonts w:ascii="Times New Roman" w:hAnsi="Times New Roman" w:cs="Times New Roman"/>
                <w:szCs w:val="24"/>
              </w:rPr>
            </w:pPr>
            <w:r w:rsidRPr="00F01268">
              <w:rPr>
                <w:rFonts w:ascii="Times New Roman" w:hAnsi="Times New Roman" w:cs="Times New Roman"/>
                <w:szCs w:val="24"/>
              </w:rPr>
              <w:t>Model resolution limited to tens of meters at critical infrastructure</w:t>
            </w:r>
          </w:p>
          <w:p w14:paraId="224058D4" w14:textId="77777777" w:rsidR="0000593E" w:rsidRPr="00F01268" w:rsidRDefault="0000593E" w:rsidP="008D34BD">
            <w:pPr>
              <w:pStyle w:val="ListParagraph"/>
              <w:numPr>
                <w:ilvl w:val="0"/>
                <w:numId w:val="18"/>
              </w:numPr>
              <w:ind w:left="251" w:hanging="251"/>
              <w:rPr>
                <w:rFonts w:ascii="Times New Roman" w:hAnsi="Times New Roman" w:cs="Times New Roman"/>
                <w:szCs w:val="24"/>
              </w:rPr>
            </w:pPr>
            <w:r w:rsidRPr="00F01268">
              <w:rPr>
                <w:rFonts w:ascii="Times New Roman" w:hAnsi="Times New Roman" w:cs="Times New Roman"/>
                <w:szCs w:val="24"/>
              </w:rPr>
              <w:t>Does not resolve wave runup</w:t>
            </w:r>
          </w:p>
        </w:tc>
      </w:tr>
      <w:tr w:rsidR="0000593E" w14:paraId="70EA36AA" w14:textId="77777777" w:rsidTr="5DBBB3F3">
        <w:tc>
          <w:tcPr>
            <w:tcW w:w="2605" w:type="dxa"/>
          </w:tcPr>
          <w:p w14:paraId="22C235DE" w14:textId="77777777" w:rsidR="0000593E" w:rsidRPr="002B677A" w:rsidRDefault="0000593E" w:rsidP="008D34BD">
            <w:pPr>
              <w:rPr>
                <w:rFonts w:ascii="Times New Roman" w:hAnsi="Times New Roman" w:cs="Times New Roman"/>
                <w:b/>
                <w:szCs w:val="24"/>
              </w:rPr>
            </w:pPr>
            <w:r w:rsidRPr="002B677A">
              <w:rPr>
                <w:rFonts w:ascii="Times New Roman" w:hAnsi="Times New Roman" w:cs="Times New Roman"/>
                <w:b/>
                <w:szCs w:val="24"/>
              </w:rPr>
              <w:t>SWAN+ADCIRC (Class II)</w:t>
            </w:r>
          </w:p>
        </w:tc>
        <w:tc>
          <w:tcPr>
            <w:tcW w:w="3330" w:type="dxa"/>
          </w:tcPr>
          <w:p w14:paraId="0F995454" w14:textId="77777777" w:rsidR="0000593E" w:rsidRPr="00CE1B58" w:rsidRDefault="0000593E" w:rsidP="008D34BD">
            <w:pPr>
              <w:widowControl w:val="0"/>
              <w:numPr>
                <w:ilvl w:val="0"/>
                <w:numId w:val="19"/>
              </w:numPr>
              <w:pBdr>
                <w:top w:val="nil"/>
                <w:left w:val="nil"/>
                <w:bottom w:val="nil"/>
                <w:right w:val="nil"/>
                <w:between w:val="nil"/>
              </w:pBdr>
              <w:ind w:left="250" w:hanging="250"/>
              <w:rPr>
                <w:rFonts w:ascii="Times New Roman" w:hAnsi="Times New Roman" w:cs="Times New Roman"/>
                <w:szCs w:val="24"/>
              </w:rPr>
            </w:pPr>
            <w:r w:rsidRPr="00CE1B58">
              <w:rPr>
                <w:rFonts w:ascii="Times New Roman" w:hAnsi="Times New Roman" w:cs="Times New Roman"/>
                <w:szCs w:val="24"/>
              </w:rPr>
              <w:t>Well-validated for storm waves and surge</w:t>
            </w:r>
          </w:p>
          <w:p w14:paraId="0844C35B" w14:textId="77777777" w:rsidR="0000593E" w:rsidRPr="00CE1B58" w:rsidRDefault="0000593E" w:rsidP="008D34BD">
            <w:pPr>
              <w:widowControl w:val="0"/>
              <w:numPr>
                <w:ilvl w:val="0"/>
                <w:numId w:val="19"/>
              </w:numPr>
              <w:pBdr>
                <w:top w:val="nil"/>
                <w:left w:val="nil"/>
                <w:bottom w:val="nil"/>
                <w:right w:val="nil"/>
                <w:between w:val="nil"/>
              </w:pBdr>
              <w:ind w:left="250" w:hanging="250"/>
              <w:rPr>
                <w:rFonts w:ascii="Times New Roman" w:hAnsi="Times New Roman" w:cs="Times New Roman"/>
                <w:szCs w:val="24"/>
              </w:rPr>
            </w:pPr>
            <w:r w:rsidRPr="00CE1B58">
              <w:rPr>
                <w:rFonts w:ascii="Times New Roman" w:hAnsi="Times New Roman" w:cs="Times New Roman"/>
                <w:szCs w:val="24"/>
              </w:rPr>
              <w:t>Unstructured meshes allow resolution to vary over several orders of magnitude</w:t>
            </w:r>
          </w:p>
          <w:p w14:paraId="51072D4F" w14:textId="77777777" w:rsidR="0000593E" w:rsidRPr="00CE1B58" w:rsidRDefault="0000593E" w:rsidP="008D34BD">
            <w:pPr>
              <w:pStyle w:val="ListParagraph"/>
              <w:numPr>
                <w:ilvl w:val="0"/>
                <w:numId w:val="19"/>
              </w:numPr>
              <w:ind w:left="250" w:hanging="250"/>
              <w:rPr>
                <w:rFonts w:ascii="Times New Roman" w:hAnsi="Times New Roman" w:cs="Times New Roman"/>
                <w:szCs w:val="24"/>
              </w:rPr>
            </w:pPr>
            <w:r w:rsidRPr="00CE1B58">
              <w:rPr>
                <w:rFonts w:ascii="Times New Roman" w:hAnsi="Times New Roman" w:cs="Times New Roman"/>
                <w:szCs w:val="24"/>
              </w:rPr>
              <w:t>Parallel efficiency to tens of thousands of computational cores</w:t>
            </w:r>
          </w:p>
        </w:tc>
        <w:tc>
          <w:tcPr>
            <w:tcW w:w="3415" w:type="dxa"/>
          </w:tcPr>
          <w:p w14:paraId="1B6212D5" w14:textId="77777777" w:rsidR="0000593E" w:rsidRPr="00CE1B58" w:rsidRDefault="0000593E" w:rsidP="008D34BD">
            <w:pPr>
              <w:widowControl w:val="0"/>
              <w:numPr>
                <w:ilvl w:val="0"/>
                <w:numId w:val="19"/>
              </w:numPr>
              <w:pBdr>
                <w:top w:val="nil"/>
                <w:left w:val="nil"/>
                <w:bottom w:val="nil"/>
                <w:right w:val="nil"/>
                <w:between w:val="nil"/>
              </w:pBdr>
              <w:ind w:left="251" w:hanging="251"/>
              <w:rPr>
                <w:rFonts w:ascii="Times New Roman" w:hAnsi="Times New Roman" w:cs="Times New Roman"/>
                <w:szCs w:val="24"/>
              </w:rPr>
            </w:pPr>
            <w:r w:rsidRPr="00CE1B58">
              <w:rPr>
                <w:rFonts w:ascii="Times New Roman" w:hAnsi="Times New Roman" w:cs="Times New Roman"/>
                <w:szCs w:val="24"/>
              </w:rPr>
              <w:t>Model resolution limited to tens of meters at critical infrastructure</w:t>
            </w:r>
          </w:p>
          <w:p w14:paraId="1C7934C5" w14:textId="77777777" w:rsidR="0000593E" w:rsidRPr="00CE1B58" w:rsidRDefault="0000593E" w:rsidP="008D34BD">
            <w:pPr>
              <w:pStyle w:val="ListParagraph"/>
              <w:numPr>
                <w:ilvl w:val="0"/>
                <w:numId w:val="19"/>
              </w:numPr>
              <w:ind w:left="251" w:hanging="251"/>
              <w:rPr>
                <w:rFonts w:ascii="Times New Roman" w:hAnsi="Times New Roman" w:cs="Times New Roman"/>
                <w:szCs w:val="24"/>
              </w:rPr>
            </w:pPr>
            <w:r w:rsidRPr="00CE1B58">
              <w:rPr>
                <w:rFonts w:ascii="Times New Roman" w:hAnsi="Times New Roman" w:cs="Times New Roman"/>
                <w:szCs w:val="24"/>
              </w:rPr>
              <w:t>Does not resolve wave runup</w:t>
            </w:r>
          </w:p>
        </w:tc>
      </w:tr>
      <w:tr w:rsidR="00156B42" w14:paraId="2D9D6FE9" w14:textId="77777777" w:rsidTr="5DBBB3F3">
        <w:tc>
          <w:tcPr>
            <w:tcW w:w="2605" w:type="dxa"/>
          </w:tcPr>
          <w:p w14:paraId="782B7694" w14:textId="7AE440C4" w:rsidR="00156B42" w:rsidRPr="00156B42" w:rsidRDefault="00156B42" w:rsidP="008D34BD">
            <w:pPr>
              <w:rPr>
                <w:rFonts w:ascii="Times New Roman" w:hAnsi="Times New Roman" w:cs="Times New Roman"/>
                <w:b/>
                <w:szCs w:val="24"/>
              </w:rPr>
            </w:pPr>
            <w:r w:rsidRPr="00156B42">
              <w:rPr>
                <w:rFonts w:ascii="Times New Roman" w:hAnsi="Times New Roman" w:cs="Times New Roman"/>
                <w:b/>
                <w:szCs w:val="24"/>
              </w:rPr>
              <w:t>NearCom</w:t>
            </w:r>
          </w:p>
        </w:tc>
        <w:tc>
          <w:tcPr>
            <w:tcW w:w="3330" w:type="dxa"/>
          </w:tcPr>
          <w:p w14:paraId="5C2CCC0F" w14:textId="77777777" w:rsidR="00821F52" w:rsidRPr="00F01268" w:rsidRDefault="00821F52" w:rsidP="00C9085D">
            <w:pPr>
              <w:widowControl w:val="0"/>
              <w:numPr>
                <w:ilvl w:val="0"/>
                <w:numId w:val="19"/>
              </w:numPr>
              <w:pBdr>
                <w:top w:val="nil"/>
                <w:left w:val="nil"/>
                <w:bottom w:val="nil"/>
                <w:right w:val="nil"/>
                <w:between w:val="nil"/>
              </w:pBdr>
              <w:ind w:left="250" w:hanging="250"/>
              <w:rPr>
                <w:rFonts w:ascii="Times New Roman" w:hAnsi="Times New Roman" w:cs="Times New Roman"/>
                <w:szCs w:val="24"/>
              </w:rPr>
            </w:pPr>
            <w:r w:rsidRPr="00F01268">
              <w:rPr>
                <w:rFonts w:ascii="Times New Roman" w:hAnsi="Times New Roman" w:cs="Times New Roman"/>
                <w:szCs w:val="24"/>
              </w:rPr>
              <w:t>2DH with 3D dispersive effect</w:t>
            </w:r>
          </w:p>
          <w:p w14:paraId="3670F3C4" w14:textId="3D9D3643" w:rsidR="00156B42" w:rsidRPr="00156B42" w:rsidRDefault="00821F52" w:rsidP="008D34BD">
            <w:pPr>
              <w:widowControl w:val="0"/>
              <w:numPr>
                <w:ilvl w:val="0"/>
                <w:numId w:val="19"/>
              </w:numPr>
              <w:pBdr>
                <w:top w:val="nil"/>
                <w:left w:val="nil"/>
                <w:bottom w:val="nil"/>
                <w:right w:val="nil"/>
                <w:between w:val="nil"/>
              </w:pBdr>
              <w:ind w:left="250" w:hanging="250"/>
              <w:rPr>
                <w:szCs w:val="24"/>
              </w:rPr>
            </w:pPr>
            <w:r w:rsidRPr="00F01268">
              <w:rPr>
                <w:rFonts w:ascii="Times New Roman" w:hAnsi="Times New Roman" w:cs="Times New Roman"/>
                <w:szCs w:val="24"/>
              </w:rPr>
              <w:t>Consider breaking rollers and undertow</w:t>
            </w:r>
          </w:p>
        </w:tc>
        <w:tc>
          <w:tcPr>
            <w:tcW w:w="3415" w:type="dxa"/>
          </w:tcPr>
          <w:p w14:paraId="200903A3" w14:textId="77777777" w:rsidR="005B4A09" w:rsidRPr="00F01268" w:rsidRDefault="005B4A09" w:rsidP="00C9085D">
            <w:pPr>
              <w:pStyle w:val="ListParagraph"/>
              <w:numPr>
                <w:ilvl w:val="0"/>
                <w:numId w:val="19"/>
              </w:numPr>
              <w:pBdr>
                <w:top w:val="nil"/>
                <w:left w:val="nil"/>
                <w:bottom w:val="nil"/>
                <w:right w:val="nil"/>
                <w:between w:val="nil"/>
              </w:pBdr>
              <w:ind w:left="250" w:hanging="250"/>
              <w:rPr>
                <w:rFonts w:ascii="Times New Roman" w:hAnsi="Times New Roman" w:cs="Times New Roman"/>
                <w:szCs w:val="24"/>
              </w:rPr>
            </w:pPr>
            <w:r w:rsidRPr="00F01268">
              <w:rPr>
                <w:rFonts w:ascii="Times New Roman" w:hAnsi="Times New Roman" w:cs="Times New Roman"/>
                <w:szCs w:val="24"/>
              </w:rPr>
              <w:t>Analytical solution-based vertical current profile</w:t>
            </w:r>
          </w:p>
          <w:p w14:paraId="2644848A" w14:textId="7D345172" w:rsidR="00156B42" w:rsidRPr="003D73FB" w:rsidRDefault="005B4A09" w:rsidP="003D73FB">
            <w:pPr>
              <w:pStyle w:val="ListParagraph"/>
              <w:numPr>
                <w:ilvl w:val="0"/>
                <w:numId w:val="19"/>
              </w:numPr>
              <w:pBdr>
                <w:top w:val="nil"/>
                <w:left w:val="nil"/>
                <w:bottom w:val="nil"/>
                <w:right w:val="nil"/>
                <w:between w:val="nil"/>
              </w:pBdr>
              <w:ind w:left="250" w:hanging="250"/>
              <w:rPr>
                <w:rFonts w:ascii="Times New Roman" w:hAnsi="Times New Roman" w:cs="Times New Roman"/>
                <w:szCs w:val="24"/>
              </w:rPr>
            </w:pPr>
            <w:r w:rsidRPr="00F01268">
              <w:rPr>
                <w:rFonts w:ascii="Times New Roman" w:hAnsi="Times New Roman" w:cs="Times New Roman"/>
                <w:szCs w:val="24"/>
              </w:rPr>
              <w:t xml:space="preserve">coupling between wave and current may </w:t>
            </w:r>
            <w:r>
              <w:rPr>
                <w:rFonts w:ascii="Times New Roman" w:hAnsi="Times New Roman" w:cs="Times New Roman"/>
                <w:szCs w:val="24"/>
              </w:rPr>
              <w:t xml:space="preserve">be </w:t>
            </w:r>
            <w:r w:rsidRPr="00F01268">
              <w:rPr>
                <w:rFonts w:ascii="Times New Roman" w:hAnsi="Times New Roman" w:cs="Times New Roman"/>
                <w:szCs w:val="24"/>
              </w:rPr>
              <w:t>costly in the MPI scheme</w:t>
            </w:r>
          </w:p>
        </w:tc>
      </w:tr>
      <w:tr w:rsidR="00970F53" w14:paraId="521078B5" w14:textId="77777777" w:rsidTr="5DBBB3F3">
        <w:tc>
          <w:tcPr>
            <w:tcW w:w="2605" w:type="dxa"/>
          </w:tcPr>
          <w:p w14:paraId="2EBCF6FE" w14:textId="442724EE" w:rsidR="00970F53" w:rsidRPr="00970F53" w:rsidRDefault="00970F53" w:rsidP="008D34BD">
            <w:pPr>
              <w:rPr>
                <w:rFonts w:ascii="Times New Roman" w:hAnsi="Times New Roman" w:cs="Times New Roman"/>
                <w:b/>
                <w:szCs w:val="24"/>
              </w:rPr>
            </w:pPr>
            <w:r w:rsidRPr="00970F53">
              <w:rPr>
                <w:rFonts w:ascii="Times New Roman" w:hAnsi="Times New Roman" w:cs="Times New Roman"/>
                <w:b/>
                <w:szCs w:val="24"/>
              </w:rPr>
              <w:t>CSHORE</w:t>
            </w:r>
            <w:r>
              <w:rPr>
                <w:rFonts w:ascii="Times New Roman" w:hAnsi="Times New Roman" w:cs="Times New Roman"/>
                <w:b/>
                <w:szCs w:val="24"/>
              </w:rPr>
              <w:t xml:space="preserve"> (Class III)</w:t>
            </w:r>
          </w:p>
        </w:tc>
        <w:tc>
          <w:tcPr>
            <w:tcW w:w="3330" w:type="dxa"/>
          </w:tcPr>
          <w:p w14:paraId="6F6DF098" w14:textId="1E7A749B" w:rsidR="00970F53" w:rsidRPr="00156B42" w:rsidRDefault="0058422A" w:rsidP="008D34BD">
            <w:pPr>
              <w:widowControl w:val="0"/>
              <w:numPr>
                <w:ilvl w:val="0"/>
                <w:numId w:val="19"/>
              </w:numPr>
              <w:pBdr>
                <w:top w:val="nil"/>
                <w:left w:val="nil"/>
                <w:bottom w:val="nil"/>
                <w:right w:val="nil"/>
                <w:between w:val="nil"/>
              </w:pBdr>
              <w:ind w:left="250" w:hanging="250"/>
              <w:rPr>
                <w:rFonts w:ascii="Times New Roman" w:hAnsi="Times New Roman" w:cs="Times New Roman"/>
                <w:szCs w:val="24"/>
              </w:rPr>
            </w:pPr>
            <w:r w:rsidRPr="00156B42">
              <w:rPr>
                <w:rFonts w:ascii="Times New Roman" w:hAnsi="Times New Roman" w:cs="Times New Roman"/>
                <w:szCs w:val="24"/>
              </w:rPr>
              <w:t>Computationally efficient</w:t>
            </w:r>
            <w:r w:rsidR="000B6120" w:rsidRPr="00156B42">
              <w:rPr>
                <w:rFonts w:ascii="Times New Roman" w:hAnsi="Times New Roman" w:cs="Times New Roman"/>
                <w:szCs w:val="24"/>
              </w:rPr>
              <w:t xml:space="preserve"> due to depth- and wave-averaged hydro formulations</w:t>
            </w:r>
          </w:p>
          <w:p w14:paraId="5C6D8C8A" w14:textId="77777777" w:rsidR="0058422A" w:rsidRPr="00156B42" w:rsidRDefault="000B6120" w:rsidP="008D34BD">
            <w:pPr>
              <w:widowControl w:val="0"/>
              <w:numPr>
                <w:ilvl w:val="0"/>
                <w:numId w:val="19"/>
              </w:numPr>
              <w:pBdr>
                <w:top w:val="nil"/>
                <w:left w:val="nil"/>
                <w:bottom w:val="nil"/>
                <w:right w:val="nil"/>
                <w:between w:val="nil"/>
              </w:pBdr>
              <w:ind w:left="250" w:hanging="250"/>
              <w:rPr>
                <w:rFonts w:ascii="Times New Roman" w:hAnsi="Times New Roman" w:cs="Times New Roman"/>
                <w:szCs w:val="24"/>
              </w:rPr>
            </w:pPr>
            <w:r w:rsidRPr="00156B42">
              <w:rPr>
                <w:rFonts w:ascii="Times New Roman" w:hAnsi="Times New Roman" w:cs="Times New Roman"/>
                <w:szCs w:val="24"/>
              </w:rPr>
              <w:t>Beach and dune morphology changes can be computed without major efficiency reduction</w:t>
            </w:r>
          </w:p>
          <w:p w14:paraId="225C4AD0" w14:textId="09D3426F" w:rsidR="000B6120" w:rsidRPr="00156B42" w:rsidRDefault="673FFA47" w:rsidP="5DBBB3F3">
            <w:pPr>
              <w:widowControl w:val="0"/>
              <w:numPr>
                <w:ilvl w:val="0"/>
                <w:numId w:val="19"/>
              </w:numPr>
              <w:pBdr>
                <w:top w:val="nil"/>
                <w:left w:val="nil"/>
                <w:bottom w:val="nil"/>
                <w:right w:val="nil"/>
                <w:between w:val="nil"/>
              </w:pBdr>
              <w:ind w:left="250" w:hanging="250"/>
              <w:rPr>
                <w:rFonts w:ascii="Times New Roman" w:hAnsi="Times New Roman" w:cs="Times New Roman"/>
              </w:rPr>
            </w:pPr>
            <w:r w:rsidRPr="5DBBB3F3">
              <w:rPr>
                <w:rFonts w:ascii="Times New Roman" w:hAnsi="Times New Roman" w:cs="Times New Roman"/>
              </w:rPr>
              <w:t>Model resolution can be set very high (uniform grid spacing)</w:t>
            </w:r>
            <w:r w:rsidR="3ACBB1D5" w:rsidRPr="5DBBB3F3">
              <w:rPr>
                <w:rFonts w:ascii="Times New Roman" w:hAnsi="Times New Roman" w:cs="Times New Roman"/>
              </w:rPr>
              <w:t>, e.g., 1 m or lower for field simulations</w:t>
            </w:r>
          </w:p>
        </w:tc>
        <w:tc>
          <w:tcPr>
            <w:tcW w:w="3415" w:type="dxa"/>
          </w:tcPr>
          <w:p w14:paraId="26735760" w14:textId="22BB6106" w:rsidR="00970F53" w:rsidRPr="00156B42" w:rsidRDefault="000B6120" w:rsidP="008D34BD">
            <w:pPr>
              <w:widowControl w:val="0"/>
              <w:numPr>
                <w:ilvl w:val="0"/>
                <w:numId w:val="19"/>
              </w:numPr>
              <w:pBdr>
                <w:top w:val="nil"/>
                <w:left w:val="nil"/>
                <w:bottom w:val="nil"/>
                <w:right w:val="nil"/>
                <w:between w:val="nil"/>
              </w:pBdr>
              <w:ind w:left="251" w:hanging="251"/>
              <w:rPr>
                <w:rFonts w:ascii="Times New Roman" w:hAnsi="Times New Roman" w:cs="Times New Roman"/>
                <w:szCs w:val="24"/>
              </w:rPr>
            </w:pPr>
            <w:r w:rsidRPr="00156B42">
              <w:rPr>
                <w:rFonts w:ascii="Times New Roman" w:hAnsi="Times New Roman" w:cs="Times New Roman"/>
                <w:szCs w:val="24"/>
              </w:rPr>
              <w:t>Includes a number of empirical equations to compute hydrodynamic statistics (including time-averaged runup), bed changes, and sediment transport</w:t>
            </w:r>
          </w:p>
          <w:p w14:paraId="4ACABC14" w14:textId="47096A28" w:rsidR="000B6120" w:rsidRPr="00156B42" w:rsidRDefault="000B6120" w:rsidP="008D34BD">
            <w:pPr>
              <w:widowControl w:val="0"/>
              <w:numPr>
                <w:ilvl w:val="0"/>
                <w:numId w:val="19"/>
              </w:numPr>
              <w:pBdr>
                <w:top w:val="nil"/>
                <w:left w:val="nil"/>
                <w:bottom w:val="nil"/>
                <w:right w:val="nil"/>
                <w:between w:val="nil"/>
              </w:pBdr>
              <w:ind w:left="251" w:hanging="251"/>
              <w:rPr>
                <w:rFonts w:ascii="Times New Roman" w:hAnsi="Times New Roman" w:cs="Times New Roman"/>
                <w:szCs w:val="24"/>
              </w:rPr>
            </w:pPr>
            <w:r w:rsidRPr="00156B42">
              <w:rPr>
                <w:rFonts w:ascii="Times New Roman" w:hAnsi="Times New Roman" w:cs="Times New Roman"/>
                <w:szCs w:val="24"/>
              </w:rPr>
              <w:t>Requires input hydro data at a relatively nearshore location</w:t>
            </w:r>
            <w:r w:rsidR="00F44708" w:rsidRPr="00156B42">
              <w:rPr>
                <w:rFonts w:ascii="Times New Roman" w:hAnsi="Times New Roman" w:cs="Times New Roman"/>
                <w:szCs w:val="24"/>
              </w:rPr>
              <w:t xml:space="preserve"> (i.e. boundary conditions from Class II models or buoy data)</w:t>
            </w:r>
          </w:p>
          <w:p w14:paraId="49AECD8D" w14:textId="52416071" w:rsidR="000B6120" w:rsidRPr="00156B42" w:rsidRDefault="000B6120" w:rsidP="008D34BD">
            <w:pPr>
              <w:widowControl w:val="0"/>
              <w:numPr>
                <w:ilvl w:val="0"/>
                <w:numId w:val="19"/>
              </w:numPr>
              <w:pBdr>
                <w:top w:val="nil"/>
                <w:left w:val="nil"/>
                <w:bottom w:val="nil"/>
                <w:right w:val="nil"/>
                <w:between w:val="nil"/>
              </w:pBdr>
              <w:ind w:left="251" w:hanging="251"/>
              <w:rPr>
                <w:rFonts w:ascii="Times New Roman" w:hAnsi="Times New Roman" w:cs="Times New Roman"/>
                <w:szCs w:val="24"/>
              </w:rPr>
            </w:pPr>
            <w:r w:rsidRPr="00156B42">
              <w:rPr>
                <w:rFonts w:ascii="Times New Roman" w:hAnsi="Times New Roman" w:cs="Times New Roman"/>
                <w:szCs w:val="24"/>
              </w:rPr>
              <w:t>Only cross-shore (1-D) version used here</w:t>
            </w:r>
          </w:p>
        </w:tc>
      </w:tr>
      <w:tr w:rsidR="00970F53" w14:paraId="1D96603B" w14:textId="77777777" w:rsidTr="5DBBB3F3">
        <w:tc>
          <w:tcPr>
            <w:tcW w:w="2605" w:type="dxa"/>
          </w:tcPr>
          <w:p w14:paraId="1FBA8EA4" w14:textId="43510D56" w:rsidR="00970F53" w:rsidRPr="00970F53" w:rsidRDefault="00970F53" w:rsidP="00970F53">
            <w:pPr>
              <w:tabs>
                <w:tab w:val="left" w:pos="270"/>
              </w:tabs>
              <w:rPr>
                <w:rFonts w:ascii="Times New Roman" w:hAnsi="Times New Roman" w:cs="Times New Roman"/>
                <w:b/>
                <w:szCs w:val="24"/>
              </w:rPr>
            </w:pPr>
            <w:r w:rsidRPr="00970F53">
              <w:rPr>
                <w:rFonts w:ascii="Times New Roman" w:hAnsi="Times New Roman" w:cs="Times New Roman"/>
                <w:b/>
                <w:szCs w:val="24"/>
              </w:rPr>
              <w:t>XB</w:t>
            </w:r>
            <w:r w:rsidR="00CE1B58">
              <w:rPr>
                <w:rFonts w:ascii="Times New Roman" w:hAnsi="Times New Roman" w:cs="Times New Roman"/>
                <w:b/>
                <w:szCs w:val="24"/>
              </w:rPr>
              <w:t>each</w:t>
            </w:r>
            <w:r w:rsidR="00584BD2">
              <w:rPr>
                <w:rFonts w:ascii="Times New Roman" w:hAnsi="Times New Roman" w:cs="Times New Roman"/>
                <w:b/>
                <w:szCs w:val="24"/>
              </w:rPr>
              <w:t>-SB</w:t>
            </w:r>
            <w:r w:rsidRPr="00970F53">
              <w:rPr>
                <w:rFonts w:ascii="Times New Roman" w:hAnsi="Times New Roman" w:cs="Times New Roman"/>
                <w:b/>
                <w:szCs w:val="24"/>
              </w:rPr>
              <w:t xml:space="preserve"> </w:t>
            </w:r>
          </w:p>
          <w:p w14:paraId="130F1BAC" w14:textId="4F3A48D6" w:rsidR="00970F53" w:rsidRPr="00970F53" w:rsidRDefault="00584BD2" w:rsidP="00970F53">
            <w:pPr>
              <w:rPr>
                <w:rFonts w:ascii="Times New Roman" w:hAnsi="Times New Roman" w:cs="Times New Roman"/>
                <w:b/>
                <w:szCs w:val="24"/>
              </w:rPr>
            </w:pPr>
            <w:r>
              <w:rPr>
                <w:rFonts w:ascii="Times New Roman" w:hAnsi="Times New Roman" w:cs="Times New Roman"/>
                <w:b/>
                <w:szCs w:val="24"/>
              </w:rPr>
              <w:t xml:space="preserve"> </w:t>
            </w:r>
            <w:r w:rsidR="00970F53">
              <w:rPr>
                <w:rFonts w:ascii="Times New Roman" w:hAnsi="Times New Roman" w:cs="Times New Roman"/>
                <w:b/>
                <w:szCs w:val="24"/>
              </w:rPr>
              <w:t>(Class III)</w:t>
            </w:r>
          </w:p>
        </w:tc>
        <w:tc>
          <w:tcPr>
            <w:tcW w:w="3330" w:type="dxa"/>
          </w:tcPr>
          <w:p w14:paraId="16DB1665" w14:textId="5900975C" w:rsidR="00E306CC" w:rsidRPr="00996405" w:rsidRDefault="00996405" w:rsidP="00996405">
            <w:pPr>
              <w:widowControl w:val="0"/>
              <w:numPr>
                <w:ilvl w:val="0"/>
                <w:numId w:val="21"/>
              </w:numPr>
              <w:pBdr>
                <w:top w:val="nil"/>
                <w:left w:val="nil"/>
                <w:bottom w:val="nil"/>
                <w:right w:val="nil"/>
                <w:between w:val="nil"/>
              </w:pBdr>
              <w:ind w:left="255" w:hanging="270"/>
              <w:rPr>
                <w:rFonts w:ascii="Times New Roman" w:hAnsi="Times New Roman" w:cs="Times New Roman"/>
                <w:szCs w:val="24"/>
              </w:rPr>
            </w:pPr>
            <w:r w:rsidRPr="008B5095">
              <w:rPr>
                <w:rFonts w:ascii="Times New Roman" w:hAnsi="Times New Roman" w:cs="Times New Roman"/>
                <w:szCs w:val="24"/>
              </w:rPr>
              <w:t>Model resolution can be set very high</w:t>
            </w:r>
            <w:r>
              <w:rPr>
                <w:rFonts w:ascii="Times New Roman" w:hAnsi="Times New Roman" w:cs="Times New Roman"/>
                <w:szCs w:val="24"/>
              </w:rPr>
              <w:t xml:space="preserve"> to </w:t>
            </w:r>
            <w:r w:rsidR="00E306CC" w:rsidRPr="00996405">
              <w:rPr>
                <w:rFonts w:ascii="Times New Roman" w:hAnsi="Times New Roman" w:cs="Times New Roman"/>
                <w:szCs w:val="24"/>
              </w:rPr>
              <w:t>resolve critical infrastructure</w:t>
            </w:r>
            <w:r>
              <w:rPr>
                <w:rFonts w:ascii="Times New Roman" w:hAnsi="Times New Roman" w:cs="Times New Roman"/>
                <w:szCs w:val="24"/>
              </w:rPr>
              <w:t xml:space="preserve"> (nonuniform </w:t>
            </w:r>
            <w:r>
              <w:rPr>
                <w:rFonts w:ascii="Times New Roman" w:hAnsi="Times New Roman" w:cs="Times New Roman"/>
                <w:szCs w:val="24"/>
              </w:rPr>
              <w:lastRenderedPageBreak/>
              <w:t>grid spacing)</w:t>
            </w:r>
          </w:p>
          <w:p w14:paraId="21B6C936" w14:textId="167EC9CC" w:rsidR="00996405" w:rsidRDefault="00996405" w:rsidP="00996405">
            <w:pPr>
              <w:widowControl w:val="0"/>
              <w:numPr>
                <w:ilvl w:val="0"/>
                <w:numId w:val="19"/>
              </w:numPr>
              <w:pBdr>
                <w:top w:val="nil"/>
                <w:left w:val="nil"/>
                <w:bottom w:val="nil"/>
                <w:right w:val="nil"/>
                <w:between w:val="nil"/>
              </w:pBdr>
              <w:ind w:left="250" w:hanging="250"/>
              <w:rPr>
                <w:rFonts w:ascii="Times New Roman" w:hAnsi="Times New Roman" w:cs="Times New Roman"/>
                <w:szCs w:val="24"/>
              </w:rPr>
            </w:pPr>
            <w:r w:rsidRPr="00996405">
              <w:rPr>
                <w:szCs w:val="24"/>
              </w:rPr>
              <w:t>Beach and dune morphology changes can be computed</w:t>
            </w:r>
            <w:r>
              <w:rPr>
                <w:rFonts w:ascii="Times New Roman" w:hAnsi="Times New Roman" w:cs="Times New Roman"/>
                <w:szCs w:val="24"/>
              </w:rPr>
              <w:t>, including dune face avalanching and breaching</w:t>
            </w:r>
          </w:p>
          <w:p w14:paraId="48383EE8" w14:textId="074B8BE8" w:rsidR="00996405" w:rsidRPr="00BB59BD" w:rsidRDefault="00996405" w:rsidP="00996405">
            <w:pPr>
              <w:widowControl w:val="0"/>
              <w:numPr>
                <w:ilvl w:val="0"/>
                <w:numId w:val="19"/>
              </w:numPr>
              <w:pBdr>
                <w:top w:val="nil"/>
                <w:left w:val="nil"/>
                <w:bottom w:val="nil"/>
                <w:right w:val="nil"/>
                <w:between w:val="nil"/>
              </w:pBdr>
              <w:ind w:left="250" w:hanging="250"/>
              <w:rPr>
                <w:rFonts w:ascii="Times New Roman" w:hAnsi="Times New Roman" w:cs="Times New Roman"/>
                <w:szCs w:val="24"/>
              </w:rPr>
            </w:pPr>
            <w:r>
              <w:rPr>
                <w:rFonts w:ascii="Times New Roman" w:hAnsi="Times New Roman" w:cs="Times New Roman"/>
                <w:szCs w:val="24"/>
              </w:rPr>
              <w:t>Effects of structures can be simulated</w:t>
            </w:r>
            <w:r w:rsidRPr="00996405">
              <w:rPr>
                <w:szCs w:val="24"/>
              </w:rPr>
              <w:t xml:space="preserve"> </w:t>
            </w:r>
          </w:p>
          <w:p w14:paraId="1C470BD5" w14:textId="220F72BB" w:rsidR="00E306CC" w:rsidRPr="00BB59BD" w:rsidRDefault="00584BD2" w:rsidP="00BB59BD">
            <w:pPr>
              <w:widowControl w:val="0"/>
              <w:numPr>
                <w:ilvl w:val="0"/>
                <w:numId w:val="21"/>
              </w:numPr>
              <w:pBdr>
                <w:top w:val="nil"/>
                <w:left w:val="nil"/>
                <w:bottom w:val="nil"/>
                <w:right w:val="nil"/>
                <w:between w:val="nil"/>
              </w:pBdr>
              <w:ind w:left="255" w:hanging="270"/>
              <w:rPr>
                <w:rFonts w:ascii="Times New Roman" w:hAnsi="Times New Roman" w:cs="Times New Roman"/>
                <w:szCs w:val="24"/>
              </w:rPr>
            </w:pPr>
            <w:r>
              <w:rPr>
                <w:rFonts w:ascii="Times New Roman" w:hAnsi="Times New Roman" w:cs="Times New Roman"/>
                <w:szCs w:val="24"/>
              </w:rPr>
              <w:t>C</w:t>
            </w:r>
            <w:r w:rsidR="00996405">
              <w:rPr>
                <w:rFonts w:ascii="Times New Roman" w:hAnsi="Times New Roman" w:cs="Times New Roman"/>
                <w:szCs w:val="24"/>
              </w:rPr>
              <w:t>omputational</w:t>
            </w:r>
            <w:r w:rsidR="00E00BBA">
              <w:rPr>
                <w:rFonts w:ascii="Times New Roman" w:hAnsi="Times New Roman" w:cs="Times New Roman"/>
                <w:szCs w:val="24"/>
              </w:rPr>
              <w:t xml:space="preserve"> </w:t>
            </w:r>
            <w:r w:rsidR="00035882">
              <w:rPr>
                <w:rFonts w:ascii="Times New Roman" w:hAnsi="Times New Roman" w:cs="Times New Roman"/>
                <w:szCs w:val="24"/>
              </w:rPr>
              <w:t>demand</w:t>
            </w:r>
            <w:r w:rsidR="00E00BBA">
              <w:rPr>
                <w:rFonts w:ascii="Times New Roman" w:hAnsi="Times New Roman" w:cs="Times New Roman"/>
                <w:szCs w:val="24"/>
              </w:rPr>
              <w:t xml:space="preserve"> reduced by </w:t>
            </w:r>
            <w:r w:rsidR="00035882">
              <w:rPr>
                <w:rFonts w:ascii="Times New Roman" w:hAnsi="Times New Roman" w:cs="Times New Roman"/>
                <w:szCs w:val="24"/>
              </w:rPr>
              <w:t>not resolving short wave phase</w:t>
            </w:r>
          </w:p>
          <w:p w14:paraId="45A54CEE" w14:textId="718D498C" w:rsidR="00970F53" w:rsidRPr="00BB59BD" w:rsidRDefault="00970F53" w:rsidP="00BB59BD">
            <w:pPr>
              <w:widowControl w:val="0"/>
              <w:pBdr>
                <w:top w:val="nil"/>
                <w:left w:val="nil"/>
                <w:bottom w:val="nil"/>
                <w:right w:val="nil"/>
                <w:between w:val="nil"/>
              </w:pBdr>
              <w:ind w:left="255"/>
              <w:rPr>
                <w:rFonts w:ascii="Times New Roman" w:hAnsi="Times New Roman" w:cs="Times New Roman"/>
                <w:szCs w:val="24"/>
              </w:rPr>
            </w:pPr>
          </w:p>
        </w:tc>
        <w:tc>
          <w:tcPr>
            <w:tcW w:w="3415" w:type="dxa"/>
          </w:tcPr>
          <w:p w14:paraId="7ED09372" w14:textId="6E497769" w:rsidR="00E306CC" w:rsidRPr="00C93AA1" w:rsidRDefault="00996405" w:rsidP="00BB59BD">
            <w:pPr>
              <w:widowControl w:val="0"/>
              <w:numPr>
                <w:ilvl w:val="0"/>
                <w:numId w:val="21"/>
              </w:numPr>
              <w:ind w:left="257" w:hanging="270"/>
              <w:rPr>
                <w:rFonts w:ascii="Times New Roman" w:hAnsi="Times New Roman" w:cs="Times New Roman"/>
                <w:szCs w:val="24"/>
              </w:rPr>
            </w:pPr>
            <w:r w:rsidRPr="00C93AA1">
              <w:rPr>
                <w:rFonts w:ascii="Times New Roman" w:hAnsi="Times New Roman" w:cs="Times New Roman"/>
                <w:szCs w:val="24"/>
              </w:rPr>
              <w:lastRenderedPageBreak/>
              <w:t xml:space="preserve">Model </w:t>
            </w:r>
            <w:r w:rsidR="00CB6070" w:rsidRPr="00C93AA1">
              <w:rPr>
                <w:rFonts w:ascii="Times New Roman" w:hAnsi="Times New Roman" w:cs="Times New Roman"/>
                <w:szCs w:val="24"/>
              </w:rPr>
              <w:t>scale</w:t>
            </w:r>
            <w:r w:rsidRPr="00C93AA1">
              <w:rPr>
                <w:rFonts w:ascii="Times New Roman" w:hAnsi="Times New Roman" w:cs="Times New Roman"/>
                <w:szCs w:val="24"/>
              </w:rPr>
              <w:t xml:space="preserve"> limited to kilometers and timescales on the order of storms</w:t>
            </w:r>
          </w:p>
          <w:p w14:paraId="2999FD9B" w14:textId="50F00DEB" w:rsidR="009C0D08" w:rsidRPr="00C93AA1" w:rsidRDefault="009C0D08" w:rsidP="00BB59BD">
            <w:pPr>
              <w:widowControl w:val="0"/>
              <w:numPr>
                <w:ilvl w:val="0"/>
                <w:numId w:val="21"/>
              </w:numPr>
              <w:pBdr>
                <w:top w:val="nil"/>
                <w:left w:val="nil"/>
                <w:bottom w:val="nil"/>
                <w:right w:val="nil"/>
                <w:between w:val="nil"/>
              </w:pBdr>
              <w:ind w:left="257" w:hanging="270"/>
              <w:rPr>
                <w:rFonts w:ascii="Times New Roman" w:hAnsi="Times New Roman" w:cs="Times New Roman"/>
                <w:szCs w:val="24"/>
              </w:rPr>
            </w:pPr>
            <w:r w:rsidRPr="00C93AA1">
              <w:rPr>
                <w:rFonts w:ascii="Times New Roman" w:hAnsi="Times New Roman" w:cs="Times New Roman"/>
                <w:szCs w:val="24"/>
              </w:rPr>
              <w:lastRenderedPageBreak/>
              <w:t>Requires input hydro data at a relatively nearshore location (i.e. boundary conditions from Class II models or buoy data)</w:t>
            </w:r>
          </w:p>
          <w:p w14:paraId="1DA297AC" w14:textId="1BB034EF" w:rsidR="009C0D08" w:rsidRPr="00C93AA1" w:rsidRDefault="00584BD2" w:rsidP="00BB59BD">
            <w:pPr>
              <w:widowControl w:val="0"/>
              <w:numPr>
                <w:ilvl w:val="0"/>
                <w:numId w:val="21"/>
              </w:numPr>
              <w:pBdr>
                <w:top w:val="nil"/>
                <w:left w:val="nil"/>
                <w:bottom w:val="nil"/>
                <w:right w:val="nil"/>
                <w:between w:val="nil"/>
              </w:pBdr>
              <w:ind w:left="257" w:hanging="270"/>
              <w:rPr>
                <w:rFonts w:ascii="Times New Roman" w:hAnsi="Times New Roman" w:cs="Times New Roman"/>
                <w:szCs w:val="24"/>
              </w:rPr>
            </w:pPr>
            <w:r w:rsidRPr="00C93AA1">
              <w:rPr>
                <w:rFonts w:ascii="Times New Roman" w:hAnsi="Times New Roman" w:cs="Times New Roman"/>
                <w:szCs w:val="24"/>
              </w:rPr>
              <w:t>D</w:t>
            </w:r>
            <w:r w:rsidR="009C0D08" w:rsidRPr="00C93AA1">
              <w:rPr>
                <w:rFonts w:ascii="Times New Roman" w:hAnsi="Times New Roman" w:cs="Times New Roman"/>
                <w:szCs w:val="24"/>
              </w:rPr>
              <w:t>oes not simulate short wave phase</w:t>
            </w:r>
          </w:p>
          <w:p w14:paraId="7185302F" w14:textId="51EB74E3" w:rsidR="00DF7F0D" w:rsidRPr="00BB59BD" w:rsidRDefault="00DF7F0D" w:rsidP="00BB59BD">
            <w:pPr>
              <w:widowControl w:val="0"/>
              <w:pBdr>
                <w:top w:val="nil"/>
                <w:left w:val="nil"/>
                <w:bottom w:val="nil"/>
                <w:right w:val="nil"/>
                <w:between w:val="nil"/>
              </w:pBdr>
              <w:ind w:left="257"/>
              <w:rPr>
                <w:rFonts w:ascii="Times New Roman" w:hAnsi="Times New Roman" w:cs="Times New Roman"/>
                <w:szCs w:val="24"/>
              </w:rPr>
            </w:pPr>
          </w:p>
        </w:tc>
      </w:tr>
    </w:tbl>
    <w:p w14:paraId="396D4846" w14:textId="567B0F19" w:rsidR="0000593E" w:rsidRDefault="0000593E">
      <w:pPr>
        <w:spacing w:after="240"/>
        <w:jc w:val="both"/>
        <w:rPr>
          <w:szCs w:val="24"/>
        </w:rPr>
      </w:pPr>
    </w:p>
    <w:p w14:paraId="0000011A" w14:textId="13F78C68" w:rsidR="00E20E02" w:rsidRDefault="00797D98" w:rsidP="006A5AED">
      <w:pPr>
        <w:pStyle w:val="Heading3"/>
      </w:pPr>
      <w:bookmarkStart w:id="10" w:name="_Toc143943572"/>
      <w:r>
        <w:t>2.1</w:t>
      </w:r>
      <w:r w:rsidR="00970F53">
        <w:t>A</w:t>
      </w:r>
      <w:r>
        <w:t xml:space="preserve"> – Delft3D</w:t>
      </w:r>
      <w:bookmarkEnd w:id="10"/>
      <w:r>
        <w:t xml:space="preserve"> </w:t>
      </w:r>
      <w:r w:rsidR="000A5707">
        <w:t>FM</w:t>
      </w:r>
    </w:p>
    <w:p w14:paraId="0000011B" w14:textId="07733B60" w:rsidR="00E20E02" w:rsidRDefault="00797D98">
      <w:pPr>
        <w:spacing w:before="240" w:after="240"/>
        <w:jc w:val="both"/>
        <w:rPr>
          <w:szCs w:val="24"/>
        </w:rPr>
      </w:pPr>
      <w:r>
        <w:rPr>
          <w:szCs w:val="24"/>
        </w:rPr>
        <w:t>Delft3D</w:t>
      </w:r>
      <w:r w:rsidR="000A5707">
        <w:rPr>
          <w:szCs w:val="24"/>
        </w:rPr>
        <w:t xml:space="preserve"> FM</w:t>
      </w:r>
      <w:r>
        <w:rPr>
          <w:szCs w:val="24"/>
        </w:rPr>
        <w:t xml:space="preserve"> (</w:t>
      </w:r>
      <w:r w:rsidR="000A5707">
        <w:rPr>
          <w:szCs w:val="24"/>
        </w:rPr>
        <w:fldChar w:fldCharType="begin"/>
      </w:r>
      <w:r w:rsidR="000A5707">
        <w:rPr>
          <w:szCs w:val="24"/>
        </w:rPr>
        <w:instrText xml:space="preserve"> REF _Ref169688633 \h </w:instrText>
      </w:r>
      <w:r w:rsidR="000A5707">
        <w:rPr>
          <w:szCs w:val="24"/>
        </w:rPr>
      </w:r>
      <w:r w:rsidR="000A5707">
        <w:rPr>
          <w:szCs w:val="24"/>
        </w:rPr>
        <w:fldChar w:fldCharType="separate"/>
      </w:r>
      <w:r w:rsidR="000A5707" w:rsidRPr="00BB0829">
        <w:rPr>
          <w:szCs w:val="24"/>
        </w:rPr>
        <w:t xml:space="preserve">Figure </w:t>
      </w:r>
      <w:r w:rsidR="000A5707" w:rsidRPr="00A84730">
        <w:rPr>
          <w:szCs w:val="24"/>
        </w:rPr>
        <w:t>3</w:t>
      </w:r>
      <w:r w:rsidR="000A5707">
        <w:rPr>
          <w:szCs w:val="24"/>
        </w:rPr>
        <w:fldChar w:fldCharType="end"/>
      </w:r>
      <w:r>
        <w:rPr>
          <w:szCs w:val="24"/>
        </w:rPr>
        <w:t>) is an open-source flexible integrated modeling suite, which simulates one-dimensional (1D), two-dimensional (2D; in either the horizontal or a vertical plane) and three-dimensional (3D) flow, sediment transport and morphology, waves, water quality and ecology and is capable of handling the interactions between these processes. The suite is designed for use by domain experts and non-experts alike, which may range from consultants and engineers or contractors to regulators and government officials, all of whom are active in one or more of the stages of the design, implementation, and management cycle. The Delft3D Flexible Mesh Suite (Delft3D FM) is the successor of the structured Delft3D 4 Suite, and it is developed and maintained by Deltares Netherlands as open-source software (</w:t>
      </w:r>
      <w:hyperlink r:id="rId23">
        <w:r>
          <w:rPr>
            <w:color w:val="1155CC"/>
            <w:szCs w:val="24"/>
            <w:u w:val="single"/>
          </w:rPr>
          <w:t>www.deltares.nl</w:t>
        </w:r>
      </w:hyperlink>
      <w:r>
        <w:rPr>
          <w:szCs w:val="24"/>
        </w:rPr>
        <w:t>).</w:t>
      </w:r>
    </w:p>
    <w:p w14:paraId="427C3324" w14:textId="77777777" w:rsidR="00604DD8" w:rsidRDefault="00604DD8" w:rsidP="00604DD8">
      <w:pPr>
        <w:spacing w:before="240" w:after="240"/>
        <w:jc w:val="both"/>
        <w:rPr>
          <w:szCs w:val="24"/>
        </w:rPr>
      </w:pPr>
      <w:r>
        <w:rPr>
          <w:szCs w:val="24"/>
        </w:rPr>
        <w:t>Delft3D FM allows simulation of the interaction of water, sediment, ecology and water quality in time and space. The modeling suite is mostly used for the modeling of natural environments like coastal, river, and estuarine areas, but it is equally suitable for more artificial environments like harbors and locks. Delft3D FM consists of a number of well-tested and validated modules, which are integrated with one another including D-Flow, D-Hydrology, D-Waves, and D-Morphology (</w:t>
      </w:r>
      <w:r>
        <w:rPr>
          <w:szCs w:val="24"/>
        </w:rPr>
        <w:fldChar w:fldCharType="begin"/>
      </w:r>
      <w:r>
        <w:rPr>
          <w:szCs w:val="24"/>
        </w:rPr>
        <w:instrText xml:space="preserve"> REF _Ref169688756 \h </w:instrText>
      </w:r>
      <w:r>
        <w:rPr>
          <w:szCs w:val="24"/>
        </w:rPr>
      </w:r>
      <w:r>
        <w:rPr>
          <w:szCs w:val="24"/>
        </w:rPr>
        <w:fldChar w:fldCharType="separate"/>
      </w:r>
      <w:r>
        <w:t xml:space="preserve">Figure </w:t>
      </w:r>
      <w:r>
        <w:rPr>
          <w:noProof/>
        </w:rPr>
        <w:t>4</w:t>
      </w:r>
      <w:r>
        <w:rPr>
          <w:szCs w:val="24"/>
        </w:rPr>
        <w:fldChar w:fldCharType="end"/>
      </w:r>
      <w:r>
        <w:rPr>
          <w:szCs w:val="24"/>
        </w:rPr>
        <w:t>). In this demonstration, the D-Flow FM, D-Waves and D-Morphology modules are coupled to simulate the interaction between the hurricane-induced wind, waves, currents, and surge.</w:t>
      </w:r>
    </w:p>
    <w:p w14:paraId="37BF5713" w14:textId="77777777" w:rsidR="00604DD8" w:rsidRDefault="00604DD8">
      <w:pPr>
        <w:spacing w:before="240" w:after="240"/>
        <w:jc w:val="both"/>
        <w:rPr>
          <w:szCs w:val="24"/>
        </w:rPr>
      </w:pPr>
    </w:p>
    <w:p w14:paraId="29D4AD17" w14:textId="646BB16A" w:rsidR="000A5707" w:rsidRDefault="001D3D3F" w:rsidP="001D3D3F">
      <w:pPr>
        <w:keepNext/>
        <w:spacing w:before="240"/>
        <w:jc w:val="center"/>
      </w:pPr>
      <w:r>
        <w:rPr>
          <w:noProof/>
        </w:rPr>
        <w:lastRenderedPageBreak/>
        <w:drawing>
          <wp:inline distT="0" distB="0" distL="0" distR="0" wp14:anchorId="77D6ED40" wp14:editId="1B9E3970">
            <wp:extent cx="5943600" cy="3268133"/>
            <wp:effectExtent l="0" t="0" r="0" b="8890"/>
            <wp:docPr id="1027856688" name="Picture 1" descr="A map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56688" name="Picture 1" descr="A map with different colored lines&#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7522"/>
                    <a:stretch/>
                  </pic:blipFill>
                  <pic:spPr bwMode="auto">
                    <a:xfrm>
                      <a:off x="0" y="0"/>
                      <a:ext cx="5943600" cy="3268133"/>
                    </a:xfrm>
                    <a:prstGeom prst="rect">
                      <a:avLst/>
                    </a:prstGeom>
                    <a:noFill/>
                    <a:ln>
                      <a:noFill/>
                    </a:ln>
                    <a:extLst>
                      <a:ext uri="{53640926-AAD7-44D8-BBD7-CCE9431645EC}">
                        <a14:shadowObscured xmlns:a14="http://schemas.microsoft.com/office/drawing/2010/main"/>
                      </a:ext>
                    </a:extLst>
                  </pic:spPr>
                </pic:pic>
              </a:graphicData>
            </a:graphic>
          </wp:inline>
        </w:drawing>
      </w:r>
    </w:p>
    <w:p w14:paraId="0000011D" w14:textId="1CC99D2B" w:rsidR="00E20E02" w:rsidRDefault="000A5707" w:rsidP="00557A7F">
      <w:pPr>
        <w:pStyle w:val="Figures"/>
      </w:pPr>
      <w:bookmarkStart w:id="11" w:name="_Ref169688633"/>
      <w:commentRangeStart w:id="12"/>
      <w:r w:rsidRPr="000A5707">
        <w:rPr>
          <w:szCs w:val="24"/>
        </w:rPr>
        <w:t xml:space="preserve">Figure </w:t>
      </w:r>
      <w:r w:rsidRPr="000A5707">
        <w:rPr>
          <w:szCs w:val="24"/>
        </w:rPr>
        <w:fldChar w:fldCharType="begin"/>
      </w:r>
      <w:r w:rsidRPr="000A5707">
        <w:rPr>
          <w:szCs w:val="24"/>
        </w:rPr>
        <w:instrText xml:space="preserve"> SEQ Figure \* ARABIC </w:instrText>
      </w:r>
      <w:r w:rsidRPr="000A5707">
        <w:rPr>
          <w:szCs w:val="24"/>
        </w:rPr>
        <w:fldChar w:fldCharType="separate"/>
      </w:r>
      <w:r w:rsidR="0043497A">
        <w:rPr>
          <w:szCs w:val="24"/>
        </w:rPr>
        <w:t>3</w:t>
      </w:r>
      <w:r w:rsidRPr="000A5707">
        <w:rPr>
          <w:szCs w:val="24"/>
        </w:rPr>
        <w:fldChar w:fldCharType="end"/>
      </w:r>
      <w:bookmarkEnd w:id="11"/>
      <w:r w:rsidRPr="000A5707">
        <w:rPr>
          <w:szCs w:val="24"/>
        </w:rPr>
        <w:t>.</w:t>
      </w:r>
      <w:commentRangeEnd w:id="12"/>
      <w:r>
        <w:rPr>
          <w:rStyle w:val="CommentReference"/>
        </w:rPr>
        <w:commentReference w:id="12"/>
      </w:r>
      <w:r w:rsidRPr="000A5707">
        <w:rPr>
          <w:szCs w:val="24"/>
        </w:rPr>
        <w:t xml:space="preserve"> Example </w:t>
      </w:r>
      <w:r w:rsidRPr="00BB0829">
        <w:rPr>
          <w:szCs w:val="24"/>
        </w:rPr>
        <w:t>Delft3D FM output showing surge</w:t>
      </w:r>
      <w:r w:rsidR="002677AE">
        <w:rPr>
          <w:szCs w:val="24"/>
        </w:rPr>
        <w:t>,</w:t>
      </w:r>
      <w:r w:rsidRPr="00BB0829">
        <w:rPr>
          <w:szCs w:val="24"/>
        </w:rPr>
        <w:t xml:space="preserve"> tide </w:t>
      </w:r>
      <w:r w:rsidR="002F3F26">
        <w:rPr>
          <w:szCs w:val="24"/>
        </w:rPr>
        <w:t xml:space="preserve">and wind </w:t>
      </w:r>
      <w:r w:rsidR="002677AE">
        <w:rPr>
          <w:szCs w:val="24"/>
        </w:rPr>
        <w:t xml:space="preserve">(black arrows) </w:t>
      </w:r>
      <w:r w:rsidRPr="00BB0829">
        <w:rPr>
          <w:szCs w:val="24"/>
        </w:rPr>
        <w:t xml:space="preserve">at </w:t>
      </w:r>
      <w:r w:rsidR="00CB7A1E">
        <w:rPr>
          <w:szCs w:val="24"/>
        </w:rPr>
        <w:t>Tyndall</w:t>
      </w:r>
      <w:r w:rsidRPr="00BB0829">
        <w:rPr>
          <w:szCs w:val="24"/>
        </w:rPr>
        <w:t xml:space="preserve"> </w:t>
      </w:r>
      <w:r w:rsidRPr="00A84730">
        <w:rPr>
          <w:szCs w:val="24"/>
        </w:rPr>
        <w:t>(</w:t>
      </w:r>
      <w:r w:rsidR="00CB7A1E">
        <w:rPr>
          <w:szCs w:val="24"/>
        </w:rPr>
        <w:t>blue</w:t>
      </w:r>
      <w:r w:rsidRPr="00A84730">
        <w:rPr>
          <w:szCs w:val="24"/>
        </w:rPr>
        <w:t xml:space="preserve"> marker) under </w:t>
      </w:r>
      <w:r w:rsidR="00EA6D77">
        <w:t>H</w:t>
      </w:r>
      <w:r>
        <w:t>urricane</w:t>
      </w:r>
      <w:r w:rsidRPr="00A84730">
        <w:rPr>
          <w:szCs w:val="24"/>
        </w:rPr>
        <w:t xml:space="preserve"> </w:t>
      </w:r>
      <w:r w:rsidR="00CA7E7D">
        <w:rPr>
          <w:szCs w:val="24"/>
        </w:rPr>
        <w:t xml:space="preserve">Michael </w:t>
      </w:r>
      <w:r w:rsidRPr="00A84730">
        <w:rPr>
          <w:szCs w:val="24"/>
        </w:rPr>
        <w:t>forcing.</w:t>
      </w:r>
      <w:r w:rsidR="00557A7F">
        <w:t xml:space="preserve"> </w:t>
      </w:r>
    </w:p>
    <w:p w14:paraId="316EFA1E" w14:textId="77777777" w:rsidR="000A5707" w:rsidRDefault="00797D98" w:rsidP="00BB59BD">
      <w:pPr>
        <w:keepNext/>
        <w:spacing w:before="240" w:after="240"/>
        <w:jc w:val="center"/>
      </w:pPr>
      <w:r>
        <w:rPr>
          <w:noProof/>
          <w:szCs w:val="24"/>
        </w:rPr>
        <w:drawing>
          <wp:inline distT="114300" distB="114300" distL="114300" distR="114300" wp14:anchorId="7D6B8C9A" wp14:editId="21FDFB9D">
            <wp:extent cx="5586413" cy="3258741"/>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586413" cy="3258741"/>
                    </a:xfrm>
                    <a:prstGeom prst="rect">
                      <a:avLst/>
                    </a:prstGeom>
                    <a:ln/>
                  </pic:spPr>
                </pic:pic>
              </a:graphicData>
            </a:graphic>
          </wp:inline>
        </w:drawing>
      </w:r>
    </w:p>
    <w:p w14:paraId="0000011F" w14:textId="3272E2EF" w:rsidR="00E20E02" w:rsidRPr="00A61CFD" w:rsidRDefault="000A5707" w:rsidP="006E4E16">
      <w:pPr>
        <w:pStyle w:val="Figures"/>
        <w:rPr>
          <w:szCs w:val="24"/>
        </w:rPr>
      </w:pPr>
      <w:bookmarkStart w:id="13" w:name="_Ref169688756"/>
      <w:r w:rsidRPr="00A61CFD">
        <w:t xml:space="preserve">Figure </w:t>
      </w:r>
      <w:r w:rsidRPr="00A61CFD">
        <w:fldChar w:fldCharType="begin"/>
      </w:r>
      <w:r w:rsidRPr="00C5505E">
        <w:instrText xml:space="preserve"> SEQ Figure \* ARABIC </w:instrText>
      </w:r>
      <w:r w:rsidRPr="00A61CFD">
        <w:fldChar w:fldCharType="separate"/>
      </w:r>
      <w:r w:rsidR="00A61CFD">
        <w:rPr>
          <w:noProof/>
        </w:rPr>
        <w:t>4</w:t>
      </w:r>
      <w:r w:rsidRPr="00A61CFD">
        <w:fldChar w:fldCharType="end"/>
      </w:r>
      <w:bookmarkEnd w:id="13"/>
      <w:r w:rsidRPr="00A61CFD">
        <w:t>. Schematic showing modeling process of Delft3D FM.</w:t>
      </w:r>
    </w:p>
    <w:p w14:paraId="00000120" w14:textId="2F3069DD" w:rsidR="00E20E02" w:rsidRDefault="00E20E02" w:rsidP="00367751">
      <w:pPr>
        <w:pStyle w:val="Figures"/>
      </w:pPr>
    </w:p>
    <w:p w14:paraId="35DCA655" w14:textId="77777777" w:rsidR="0000593E" w:rsidRPr="0000593E" w:rsidRDefault="0000593E" w:rsidP="0000593E"/>
    <w:p w14:paraId="00000121" w14:textId="1F9330AB" w:rsidR="00E20E02" w:rsidRDefault="00797D98" w:rsidP="006A5AED">
      <w:pPr>
        <w:pStyle w:val="Heading3"/>
      </w:pPr>
      <w:bookmarkStart w:id="14" w:name="_Toc143943573"/>
      <w:r>
        <w:lastRenderedPageBreak/>
        <w:t>2.1</w:t>
      </w:r>
      <w:r w:rsidR="00970F53">
        <w:t>B</w:t>
      </w:r>
      <w:r>
        <w:t xml:space="preserve"> – ADCIRC</w:t>
      </w:r>
      <w:bookmarkEnd w:id="14"/>
      <w:r>
        <w:t xml:space="preserve"> </w:t>
      </w:r>
    </w:p>
    <w:p w14:paraId="3A703667" w14:textId="77777777" w:rsidR="006A5AED" w:rsidRPr="006A5AED" w:rsidRDefault="006A5AED" w:rsidP="006A5AED"/>
    <w:p w14:paraId="00000122" w14:textId="3EA8B24E" w:rsidR="00E20E02" w:rsidRDefault="00797D98">
      <w:pPr>
        <w:spacing w:after="240"/>
        <w:jc w:val="both"/>
        <w:rPr>
          <w:szCs w:val="24"/>
        </w:rPr>
      </w:pPr>
      <w:r>
        <w:rPr>
          <w:szCs w:val="24"/>
        </w:rPr>
        <w:t xml:space="preserve">The ADvanced </w:t>
      </w:r>
      <w:r w:rsidRPr="00BB59BD">
        <w:t>CIRCulation (ADCIRC;</w:t>
      </w:r>
      <w:r w:rsidR="000A5707" w:rsidRPr="00BB59BD">
        <w:t xml:space="preserve"> </w:t>
      </w:r>
      <w:r w:rsidR="000A5707" w:rsidRPr="00BB59BD">
        <w:fldChar w:fldCharType="begin"/>
      </w:r>
      <w:r w:rsidR="000A5707" w:rsidRPr="00BB59BD">
        <w:instrText xml:space="preserve"> REF _Ref169688857 \h </w:instrText>
      </w:r>
      <w:r w:rsidR="00BB59BD" w:rsidRPr="00BB59BD">
        <w:instrText xml:space="preserve"> \* MERGEFORMAT </w:instrText>
      </w:r>
      <w:r w:rsidR="000A5707" w:rsidRPr="00BB59BD">
        <w:fldChar w:fldCharType="separate"/>
      </w:r>
      <w:r w:rsidR="000A5707" w:rsidRPr="00BB59BD">
        <w:t>Figure 5</w:t>
      </w:r>
      <w:r w:rsidR="000A5707" w:rsidRPr="00BB59BD">
        <w:fldChar w:fldCharType="end"/>
      </w:r>
      <w:r w:rsidRPr="00BB59BD">
        <w:t xml:space="preserve">) model uses the continuous-Galerkin finite element method to solve modified forms of the shallow water equations on unstructured meshes </w:t>
      </w:r>
      <w:r w:rsidR="001904A8" w:rsidRPr="00BB59BD">
        <w:fldChar w:fldCharType="begin"/>
      </w:r>
      <w:r w:rsidR="001904A8" w:rsidRPr="00BB59BD">
        <w:instrText xml:space="preserve"> ADDIN ZOTERO_ITEM CSL_CITATION {"citationID":"ENhIxDdS","properties":{"formattedCitation":"(Luettich and Westerink, 2004; Westerink et al., 2008)","plainCitation":"(Luettich and Westerink, 2004; Westerink et al., 2008)","noteIndex":0},"citationItems":[{"id":3466,"uris":["http://zotero.org/users/local/3kZ0APB2/items/48ZMFNKN"],"itemData":{"id":3466,"type":"article-journal","container-title":"http://adcirc.org/adcirc_theory_2004_12_08.pdf","title":"Formulation and numerical implementation of the 2D/3D ADCIRC finite element model version 44.XX","author":[{"family":"Luettich","given":"R. A."},{"family":"Westerink","given":"J.J."}],"issued":{"date-parts":[["2004"]]}}},{"id":3478,"uris":["http://zotero.org/users/local/3kZ0APB2/items/NX7F2DFS"],"itemData":{"id":3478,"type":"article-journal","container-title":"Monthly Weather Review","page":"833-864","title":"A basin to channel scale unstructured grid hurricane storm surge model applied to southern Louisiana.","volume":"136","author":[{"family":"Westerink","given":"J.J."},{"family":"Luettich","given":"R. A."},{"family":"Feyen","given":"J."},{"family":"Atkinson","given":"J.H."},{"family":"Dawson","given":"C.N."},{"family":"Roberts","given":"H.J."},{"family":"Powell","given":"M.D."},{"family":"Dunion","given":"J.P."},{"family":"Kubatko","given":"E.J."},{"family":"Pourtaheri","given":"H."}],"issued":{"date-parts":[["2008"]]}}}],"schema":"https://github.com/citation-style-language/schema/raw/master/csl-citation.json"} </w:instrText>
      </w:r>
      <w:r w:rsidR="001904A8" w:rsidRPr="00BB59BD">
        <w:fldChar w:fldCharType="separate"/>
      </w:r>
      <w:r w:rsidR="001904A8" w:rsidRPr="00BB59BD">
        <w:t>(Luettich and Westerink, 2004; Westerink et al., 2008)</w:t>
      </w:r>
      <w:r w:rsidR="001904A8" w:rsidRPr="00BB59BD">
        <w:fldChar w:fldCharType="end"/>
      </w:r>
      <w:r w:rsidRPr="00BB59BD">
        <w:t>. Water levels are calculated using the generalized wave continuity equation,</w:t>
      </w:r>
      <w:r>
        <w:rPr>
          <w:szCs w:val="24"/>
        </w:rPr>
        <w:t xml:space="preserve"> which is a combined and differentiated form of the continuity and momentum equations </w:t>
      </w:r>
      <w:r w:rsidR="001904A8">
        <w:rPr>
          <w:szCs w:val="24"/>
        </w:rPr>
        <w:fldChar w:fldCharType="begin"/>
      </w:r>
      <w:r w:rsidR="001904A8">
        <w:rPr>
          <w:szCs w:val="24"/>
        </w:rPr>
        <w:instrText xml:space="preserve"> ADDIN ZOTERO_ITEM CSL_CITATION {"citationID":"9L1Xb4io","properties":{"formattedCitation":"(Kinnmark, 1986)","plainCitation":"(Kinnmark, 1986)","noteIndex":0},"citationItems":[{"id":3479,"uris":["http://zotero.org/users/local/3kZ0APB2/items/JJYZID2A"],"itemData":{"id":3479,"type":"chapter","container-title":"Lecture Notes in Engineering","page":"12-26","publisher":"Springer-Verlag","title":"The shallow water wave equations: formulation, analysis and application. In: Brebbia, C.A., Orszag, S.A. (Eds.)","volume":"15","author":[{"family":"Kinnmark","given":"I."}],"issued":{"date-parts":[["1986"]]}}}],"schema":"https://github.com/citation-style-language/schema/raw/master/csl-citation.json"} </w:instrText>
      </w:r>
      <w:r w:rsidR="001904A8">
        <w:rPr>
          <w:szCs w:val="24"/>
        </w:rPr>
        <w:fldChar w:fldCharType="separate"/>
      </w:r>
      <w:r w:rsidR="001904A8" w:rsidRPr="001904A8">
        <w:t>(Kinnmark, 1986)</w:t>
      </w:r>
      <w:r w:rsidR="001904A8">
        <w:rPr>
          <w:szCs w:val="24"/>
        </w:rPr>
        <w:fldChar w:fldCharType="end"/>
      </w:r>
      <w:r>
        <w:rPr>
          <w:szCs w:val="24"/>
        </w:rPr>
        <w:t xml:space="preserve">. Depth-averaged current velocities are calculated from the vertically integrated momentum equations. ADCIRC has achieved prominence in storm surge forecasting </w:t>
      </w:r>
      <w:r w:rsidR="001904A8">
        <w:rPr>
          <w:szCs w:val="24"/>
        </w:rPr>
        <w:fldChar w:fldCharType="begin"/>
      </w:r>
      <w:r w:rsidR="001904A8">
        <w:rPr>
          <w:szCs w:val="24"/>
        </w:rPr>
        <w:instrText xml:space="preserve"> ADDIN ZOTERO_ITEM CSL_CITATION {"citationID":"FAcEOneA","properties":{"formattedCitation":"(Blanton et al., 2012; Fleming et al., 2007)","plainCitation":"(Blanton et al., 2012; Fleming et al., 2007)","noteIndex":0},"citationItems":[{"id":3481,"uris":["http://zotero.org/users/local/3kZ0APB2/items/PGWAMFBG"],"itemData":{"id":3481,"type":"article-journal","container-title":"Proceedings of the International Conference on Computational Science","page":"1677-1686","title":"Urgent computing of storm surge for North Carolina's coast","volume":"9","author":[{"family":"Blanton","given":"B.O."},{"family":"McGee","given":"J."},{"family":"Fleming","given":"J.G."},{"family":"Kaiser","given":"C."},{"family":"Kasier","given":"H."},{"family":"Lander","given":"H."},{"family":"Luettich","given":"R. A."},{"family":"Dresback","given":"K.M."},{"family":"Kolar","given":"R.L."}],"issued":{"date-parts":[["2012"]]}}},{"id":3480,"uris":["http://zotero.org/users/local/3kZ0APB2/items/YLKNSGNG"],"itemData":{"id":3480,"type":"article-journal","container-title":"Estuarine and Coastal Modeling","page":"893-912","title":"A real time storm surge forecasting system using ADCIRC. In Estuarine and Coastal Modeling","author":[{"family":"Fleming","given":"J.G."},{"family":"Fulcher","given":"C."},{"family":"Luettich","given":"R. A."},{"family":"Estrade","given":"B."},{"family":"Allen","given":"G."},{"family":"Winer","given":"H."}],"issued":{"date-parts":[["2007"]]}}}],"schema":"https://github.com/citation-style-language/schema/raw/master/csl-citation.json"} </w:instrText>
      </w:r>
      <w:r w:rsidR="001904A8">
        <w:rPr>
          <w:szCs w:val="24"/>
        </w:rPr>
        <w:fldChar w:fldCharType="separate"/>
      </w:r>
      <w:r w:rsidR="001904A8" w:rsidRPr="001904A8">
        <w:t>(Blanton et al., 2012; Fleming et al., 2007)</w:t>
      </w:r>
      <w:r w:rsidR="001904A8">
        <w:rPr>
          <w:szCs w:val="24"/>
        </w:rPr>
        <w:fldChar w:fldCharType="end"/>
      </w:r>
      <w:r>
        <w:rPr>
          <w:szCs w:val="24"/>
        </w:rPr>
        <w:t xml:space="preserve">, hindcasting </w:t>
      </w:r>
      <w:r w:rsidR="001904A8">
        <w:rPr>
          <w:szCs w:val="24"/>
        </w:rPr>
        <w:fldChar w:fldCharType="begin"/>
      </w:r>
      <w:r w:rsidR="001904A8">
        <w:rPr>
          <w:szCs w:val="24"/>
        </w:rPr>
        <w:instrText xml:space="preserve"> ADDIN ZOTERO_ITEM CSL_CITATION {"citationID":"FYUEl2KK","properties":{"formattedCitation":"(Bunya et al., 2010; Thomas et al., 2019)","plainCitation":"(Bunya et al., 2010; Thomas et al., 2019)","noteIndex":0},"citationItems":[{"id":3482,"uris":["http://zotero.org/users/local/3kZ0APB2/items/8L9JDH8B"],"itemData":{"id":3482,"type":"article-journal","container-title":"Monthly Weather Review","page":"345-377","title":"A high-resolution coupled riverine flow, tide, wind, wind wave and storm surge model for southern Louisiana and Mississippi: Part I Model development and validation","volume":"138","author":[{"family":"Bunya","given":"S."},{"family":"Dietrich","given":"J.C."},{"family":"Westerink","given":"J.J."},{"family":"Ebersole","given":"B. A."},{"family":"Smith","given":"J. M."},{"family":"Atkinson","given":"J.H."},{"family":"Jensen","given":"R. E."},{"family":"Resio","given":"D. T."},{"family":"Luettich","given":"R. A."},{"family":"Dawson","given":"C.N."},{"family":"Cardone","given":"V.J."},{"family":"Cox","given":"A.T."},{"family":"Powell","given":"M.D."},{"family":"Westerink","given":"H.J."},{"family":"Roberts","given":"H.J."}],"issued":{"date-parts":[["2010"]]}}},{"id":3487,"uris":["http://zotero.org/users/local/3kZ0APB2/items/NVJ2TVAW"],"itemData":{"id":3487,"type":"article-journal","container-title":"Ocean Modelling","page":"1-19","title":"Influence of Storm Timing and Forward Speed on Tide-Surge Interactions during Hurricane Matthew","volume":"137","author":[{"family":"Thomas","given":"A."},{"family":"Dietrich","given":"J.C."},{"family":"Asher","given":"T.G."},{"family":"Bell","given":"M."},{"family":"Blanton","given":"B.O."},{"family":"Copeland","given":"J.H."},{"family":"Cox","given":"A.T."},{"family":"Dawson","given":"C.N."},{"family":"Fleming","given":"J.G."},{"family":"Luettich","given":"R. A."}],"issued":{"date-parts":[["2019"]]}}}],"schema":"https://github.com/citation-style-language/schema/raw/master/csl-citation.json"} </w:instrText>
      </w:r>
      <w:r w:rsidR="001904A8">
        <w:rPr>
          <w:szCs w:val="24"/>
        </w:rPr>
        <w:fldChar w:fldCharType="separate"/>
      </w:r>
      <w:r w:rsidR="001904A8" w:rsidRPr="001904A8">
        <w:t>(Bunya et al., 2010; Thomas et al., 2019)</w:t>
      </w:r>
      <w:r w:rsidR="001904A8">
        <w:rPr>
          <w:szCs w:val="24"/>
        </w:rPr>
        <w:fldChar w:fldCharType="end"/>
      </w:r>
      <w:r>
        <w:rPr>
          <w:szCs w:val="24"/>
        </w:rPr>
        <w:t xml:space="preserve">, evaluation and design of protection systems </w:t>
      </w:r>
      <w:r w:rsidR="001904A8">
        <w:rPr>
          <w:szCs w:val="24"/>
        </w:rPr>
        <w:fldChar w:fldCharType="begin"/>
      </w:r>
      <w:r w:rsidR="001904A8">
        <w:rPr>
          <w:szCs w:val="24"/>
        </w:rPr>
        <w:instrText xml:space="preserve"> ADDIN ZOTERO_ITEM CSL_CITATION {"citationID":"Ynb0hcXd","properties":{"formattedCitation":"(Ebersole et al., 2007)","plainCitation":"(Ebersole et al., 2007)","noteIndex":0},"citationItems":[{"id":3484,"uris":["http://zotero.org/users/local/3kZ0APB2/items/YJ96L8HM"],"itemData":{"id":3484,"type":"report","collection-title":"Volume IV - The Storm, Final Report of the Interagency Performance Evaluation Task Force","publisher":"U.S. Army Corps of Engineers","title":"Performance Evaluation of the New Orleans and Southeast Louisiana Hurricane Protection System, Volume IV - The Storm, Final Report of the Interagency Performance Evaluation Task Force.","author":[{"family":"Ebersole","given":"B. A."},{"family":"Westerink","given":"J.J."},{"family":"Resio","given":"D. T."},{"family":"Dean","given":"R. G ."}],"issued":{"date-parts":[["2007"]]}}}],"schema":"https://github.com/citation-style-language/schema/raw/master/csl-citation.json"} </w:instrText>
      </w:r>
      <w:r w:rsidR="001904A8">
        <w:rPr>
          <w:szCs w:val="24"/>
        </w:rPr>
        <w:fldChar w:fldCharType="separate"/>
      </w:r>
      <w:r w:rsidR="001904A8" w:rsidRPr="001904A8">
        <w:t>(Ebersole et al., 2007)</w:t>
      </w:r>
      <w:r w:rsidR="001904A8">
        <w:rPr>
          <w:szCs w:val="24"/>
        </w:rPr>
        <w:fldChar w:fldCharType="end"/>
      </w:r>
      <w:r>
        <w:rPr>
          <w:szCs w:val="24"/>
        </w:rPr>
        <w:t xml:space="preserve">, and development of flood risk maps </w:t>
      </w:r>
      <w:r w:rsidR="001904A8">
        <w:rPr>
          <w:szCs w:val="24"/>
        </w:rPr>
        <w:fldChar w:fldCharType="begin"/>
      </w:r>
      <w:r w:rsidR="001904A8">
        <w:rPr>
          <w:szCs w:val="24"/>
        </w:rPr>
        <w:instrText xml:space="preserve"> ADDIN ZOTERO_ITEM CSL_CITATION {"citationID":"8bzhkHur","properties":{"formattedCitation":"(FEMA, 2021)","plainCitation":"(FEMA, 2021)","noteIndex":0},"citationItems":[{"id":3601,"uris":["http://zotero.org/users/local/3kZ0APB2/items/AGT4RWUD"],"itemData":{"id":3601,"type":"article-journal","title":"Flood Risk Study Engineering Library","volume":"https://hazards.fema.gov/wps/portal/frisel","author":[{"family":"FEMA","given":""}],"issued":{"date-parts":[["2021"]]}}}],"schema":"https://github.com/citation-style-language/schema/raw/master/csl-citation.json"} </w:instrText>
      </w:r>
      <w:r w:rsidR="001904A8">
        <w:rPr>
          <w:szCs w:val="24"/>
        </w:rPr>
        <w:fldChar w:fldCharType="separate"/>
      </w:r>
      <w:r w:rsidR="001904A8" w:rsidRPr="001904A8">
        <w:t>(FEMA, 2021)</w:t>
      </w:r>
      <w:r w:rsidR="001904A8">
        <w:rPr>
          <w:szCs w:val="24"/>
        </w:rPr>
        <w:fldChar w:fldCharType="end"/>
      </w:r>
      <w:r>
        <w:rPr>
          <w:szCs w:val="24"/>
        </w:rPr>
        <w:t xml:space="preserve">. ADCIRC </w:t>
      </w:r>
      <w:r w:rsidR="00D92E19">
        <w:rPr>
          <w:szCs w:val="24"/>
        </w:rPr>
        <w:t xml:space="preserve">has been coupled </w:t>
      </w:r>
      <w:r>
        <w:rPr>
          <w:szCs w:val="24"/>
        </w:rPr>
        <w:t xml:space="preserve">with the Simulating WAves Nearshore (SWAN) model </w:t>
      </w:r>
      <w:r w:rsidR="00D92E19">
        <w:rPr>
          <w:szCs w:val="24"/>
        </w:rPr>
        <w:fldChar w:fldCharType="begin"/>
      </w:r>
      <w:r w:rsidR="00D92E19">
        <w:rPr>
          <w:szCs w:val="24"/>
        </w:rPr>
        <w:instrText xml:space="preserve"> ADDIN ZOTERO_ITEM CSL_CITATION {"citationID":"4e2JVC1B","properties":{"formattedCitation":"(Booij et al., 1999; Zijlema, 2010)","plainCitation":"(Booij et al., 1999; Zijlema, 2010)","noteIndex":0},"citationItems":[{"id":246,"uris":["http://zotero.org/users/local/3kZ0APB2/items/TMW8S9ZH"],"itemData":{"id":246,"type":"article-journal","abstract":"A third-generation numerical wave model to compute random, short-crested waves in coastal regions with shallow water and ambient currents (Simulating Waves Nearshore (SWAN)) has been developed, implemented, and validated. The model is based on a Eulerian formulation of the discrete spectral balance of action density that accounts for refractive propagation over arbitrary bathymetry and current fields. It is driven by boundary conditions</w:instrText>
      </w:r>
      <w:r w:rsidR="00D92E19" w:rsidRPr="00BB59BD">
        <w:rPr>
          <w:szCs w:val="24"/>
          <w:lang w:val="nl-NL"/>
        </w:rPr>
        <w:instrText xml:space="preserve"> and local winds. As in other third-generation wave models, the processes of wind generation, whitecapping, quadruplet wave-wave interactions, and bottom dissipation are represented explicitly. In SWAN, triad wave-wave interactions and depth-induced wave breaking are added. In contrast to other third-generation wave models, the numerical propagation scheme is implicit, which implies that the computations are more economic in shallow water. The model results agree well with analytical solutions, laboratory observations, and (generalized) field observations.","container-title":"Journal of Geophysical Research","ISSN":"0148-0227","issue":"C4","page":"7649-7666","title":"A third-generation wave model for coastal regions - 1. Model description and validation","title-short":"A third-generation wave model for coastal regions - 1. Model description and validation","volume":"104","author":[{"family":"Booij","given":"N."},{"family":"Ris","given":"R. C."},{"family":"Holthuijsen","given":"L. H."}],"issued":{"date-parts":[["1999"]]}}},{"id":3486,"uris":["http://zotero.org/users/local/3kZ0APB2/items/5J8NFG9M"],"itemData":{"id":3486,"type":"article-journal","container-title":"Coastal Engineering","page":"267-277","title":"Computation of wind-wave spectra in coastal waters with SWAN on unstructured grids","volume":"57","author":[{"family":"Zijlema","given":"M."}],"issued":{"date-parts":[["2010"]]}}}],"schema":"https://github.com/citation-style-language/schema/raw/master/csl-citation.json"} </w:instrText>
      </w:r>
      <w:r w:rsidR="00D92E19">
        <w:rPr>
          <w:szCs w:val="24"/>
        </w:rPr>
        <w:fldChar w:fldCharType="separate"/>
      </w:r>
      <w:r w:rsidR="00D92E19" w:rsidRPr="00BB59BD">
        <w:rPr>
          <w:lang w:val="nl-NL"/>
        </w:rPr>
        <w:t>(Booij et al., 1999; Zijlema, 2010)</w:t>
      </w:r>
      <w:r w:rsidR="00D92E19">
        <w:rPr>
          <w:szCs w:val="24"/>
        </w:rPr>
        <w:fldChar w:fldCharType="end"/>
      </w:r>
      <w:r w:rsidR="00D92E19" w:rsidRPr="00BB59BD">
        <w:rPr>
          <w:szCs w:val="24"/>
          <w:lang w:val="nl-NL"/>
        </w:rPr>
        <w:t xml:space="preserve"> to yield </w:t>
      </w:r>
      <w:r w:rsidRPr="00BB59BD">
        <w:rPr>
          <w:szCs w:val="24"/>
          <w:lang w:val="nl-NL"/>
        </w:rPr>
        <w:t xml:space="preserve">SWAN+ADCIRC </w:t>
      </w:r>
      <w:r w:rsidR="00D92E19">
        <w:rPr>
          <w:szCs w:val="24"/>
        </w:rPr>
        <w:fldChar w:fldCharType="begin"/>
      </w:r>
      <w:r w:rsidR="007E6073" w:rsidRPr="00BB59BD">
        <w:rPr>
          <w:szCs w:val="24"/>
          <w:lang w:val="nl-NL"/>
        </w:rPr>
        <w:instrText xml:space="preserve"> ADDIN ZOTERO_ITEM CSL_CITATION {"citationID":"PwfnGOYU","properties":{"formattedCitation":"(Dietrich et al., 2011b, 2012)","plainCitation":"(Dietrich et al., 2011b, 2012)","noteIndex":0},"citationItems":[{"id":3306,"uris":["http://zotero.org/users/local/3kZ0APB2/items/6PE8SFVH"],"itemData":{"id":3306,"type":"article-journal","container-title":"ournal of Scientific Computing","issue":"2","page":"468-497","title":"Performance of the Unstructured-Mesh, SWAN+ADCIRC Model in Computing Hurricane Waves and Surge","volume":"52","author":[{"family":"Dietrich","given":"J.C."},{"family":"Tanaka","given":"S"},{"family":"Westerink","given":"JJ"},{"family":"Dawson","given":"C.N."},{"family":"Luettich","given":"R. A."},{"family":"Zijlema","given":"M."},{"family":"Holthuijsen","given":"L. H."},{"family":"Smith","given":"J.M."},{"family":"Westerink","given":"L.G."},{"family":"Westerink","given":"H.J."}],"issued":{"date-parts":[["2012"]]}}},{"id":3305,"uris":["http://zotero.org/users/local/3kZ0APB2/items/622GF7GT"],"itemData":{"id":3305,"type":"article-journal","container-title":"Coastal Engineering","page":"45-65","title":"Modeling Hurricane Waves and Storm Surge using Integrally-Coupled, Scalable Computations","volume":"58","author":[{"family":"Dietrich","given":"J.C."},{"family":"Zijlema","given":"M."},{"family":"Westerink","given":"JJ"},{"family":"Holthuijsen","given":"L. H."},{"family":"Dawson","given":"C.N."},{"family":"Luettich","given":"R. A."},{"family":"Jensen","given":"R. E."},{"family":"Smith","given":"J. M."},{"family":"Stelling","given":"G.S."},{"family":"Stone","given":"G. W."}],"issued":{"date-parts":[["2011"]]}}}],"schema":"https://github.com/citation-style-language/schema/raw/master/csl-citation.json"} </w:instrText>
      </w:r>
      <w:r w:rsidR="00D92E19">
        <w:rPr>
          <w:szCs w:val="24"/>
        </w:rPr>
        <w:fldChar w:fldCharType="separate"/>
      </w:r>
      <w:r w:rsidR="007E6073" w:rsidRPr="00BB59BD">
        <w:rPr>
          <w:lang w:val="nl-NL"/>
        </w:rPr>
        <w:t>(Dietrich et al., 2011b, 2012)</w:t>
      </w:r>
      <w:r w:rsidR="00D92E19">
        <w:rPr>
          <w:szCs w:val="24"/>
        </w:rPr>
        <w:fldChar w:fldCharType="end"/>
      </w:r>
      <w:r w:rsidR="00D92E19" w:rsidRPr="00BB59BD">
        <w:rPr>
          <w:szCs w:val="24"/>
          <w:lang w:val="nl-NL"/>
        </w:rPr>
        <w:t xml:space="preserve">. </w:t>
      </w:r>
      <w:r w:rsidR="00D92E19">
        <w:rPr>
          <w:szCs w:val="24"/>
        </w:rPr>
        <w:t xml:space="preserve">SWAN+ADCIRC has </w:t>
      </w:r>
      <w:r>
        <w:rPr>
          <w:szCs w:val="24"/>
        </w:rPr>
        <w:t>been used operationally to forecast waves and coastal flooding during recent hurricane seasons, with guidance posted online (CERA; 2020;</w:t>
      </w:r>
      <w:hyperlink r:id="rId27">
        <w:r>
          <w:rPr>
            <w:szCs w:val="24"/>
          </w:rPr>
          <w:t xml:space="preserve"> </w:t>
        </w:r>
      </w:hyperlink>
      <w:hyperlink r:id="rId28">
        <w:r>
          <w:rPr>
            <w:color w:val="0000FF"/>
            <w:szCs w:val="24"/>
            <w:u w:val="single"/>
          </w:rPr>
          <w:t>https://cera.coastalrisk.live</w:t>
        </w:r>
      </w:hyperlink>
      <w:r>
        <w:rPr>
          <w:szCs w:val="24"/>
        </w:rPr>
        <w:t xml:space="preserve">) and shared directly with managers </w:t>
      </w:r>
      <w:r w:rsidR="00D92E19">
        <w:rPr>
          <w:szCs w:val="24"/>
        </w:rPr>
        <w:fldChar w:fldCharType="begin"/>
      </w:r>
      <w:r w:rsidR="00D92E19">
        <w:rPr>
          <w:szCs w:val="24"/>
        </w:rPr>
        <w:instrText xml:space="preserve"> ADDIN ZOTERO_ITEM CSL_CITATION {"citationID":"4ZPjegRK","properties":{"formattedCitation":"(Rucker et al., 2021)","plainCitation":"(Rucker et al., 2021)","noteIndex":0},"citationItems":[{"id":3493,"uris":["http://zotero.org/users/local/3kZ0APB2/items/Z9RD7HJH"],"itemData":{"id":3493,"type":"article-journal","container-title":"Natural Hazards","page":"1341-1369","title":"Downscaling of Real-Time Coastal Flooding Predictions for Decision Support","volume":"107","author":[{"family":"Rucker","given":"C.A."},{"family":"Tull","given":"N."},{"family":"Dietrich","given":"J.C."},{"family":"Langan","given":"T.E."},{"family":"Mitasova","given":"H."},{"family":"Fleming","given":"J.G."},{"family":"Blanton","given":"B.O."},{"family":"Luettich","given":"R. A."}],"issued":{"date-parts":[["2021"]]}}}],"schema":"https://github.com/citation-style-language/schema/raw/master/csl-citation.json"} </w:instrText>
      </w:r>
      <w:r w:rsidR="00D92E19">
        <w:rPr>
          <w:szCs w:val="24"/>
        </w:rPr>
        <w:fldChar w:fldCharType="separate"/>
      </w:r>
      <w:r w:rsidR="00D92E19" w:rsidRPr="00D92E19">
        <w:t>(Rucker et al., 2021)</w:t>
      </w:r>
      <w:r w:rsidR="00D92E19">
        <w:rPr>
          <w:szCs w:val="24"/>
        </w:rPr>
        <w:fldChar w:fldCharType="end"/>
      </w:r>
      <w:r>
        <w:rPr>
          <w:szCs w:val="24"/>
        </w:rPr>
        <w:t>.</w:t>
      </w:r>
    </w:p>
    <w:p w14:paraId="1A7C1D37" w14:textId="486DBB3E" w:rsidR="000A5707" w:rsidRDefault="009E3C05" w:rsidP="00A61CFD">
      <w:pPr>
        <w:keepNext/>
        <w:spacing w:after="240"/>
        <w:jc w:val="both"/>
      </w:pPr>
      <w:r>
        <w:rPr>
          <w:noProof/>
        </w:rPr>
        <w:drawing>
          <wp:inline distT="0" distB="0" distL="0" distR="0" wp14:anchorId="442416EC" wp14:editId="2C2BCD9C">
            <wp:extent cx="2971800" cy="2596896"/>
            <wp:effectExtent l="0" t="0" r="0" b="0"/>
            <wp:docPr id="807532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32697" name="Picture 8075326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596896"/>
                    </a:xfrm>
                    <a:prstGeom prst="rect">
                      <a:avLst/>
                    </a:prstGeom>
                  </pic:spPr>
                </pic:pic>
              </a:graphicData>
            </a:graphic>
          </wp:inline>
        </w:drawing>
      </w:r>
      <w:r>
        <w:rPr>
          <w:noProof/>
        </w:rPr>
        <w:drawing>
          <wp:inline distT="0" distB="0" distL="0" distR="0" wp14:anchorId="7600CEC2" wp14:editId="57C498EE">
            <wp:extent cx="2971800" cy="2697480"/>
            <wp:effectExtent l="0" t="0" r="0" b="0"/>
            <wp:docPr id="131866085" name="Picture 1" descr="A screenshot of a computer generate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6085" name="Picture 1" descr="A screenshot of a computer generated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697480"/>
                    </a:xfrm>
                    <a:prstGeom prst="rect">
                      <a:avLst/>
                    </a:prstGeom>
                  </pic:spPr>
                </pic:pic>
              </a:graphicData>
            </a:graphic>
          </wp:inline>
        </w:drawing>
      </w:r>
    </w:p>
    <w:p w14:paraId="2EC10C85" w14:textId="7B4577A0" w:rsidR="003D73FB" w:rsidRDefault="000A5707" w:rsidP="006E4E16">
      <w:pPr>
        <w:pStyle w:val="Figures"/>
      </w:pPr>
      <w:bookmarkStart w:id="15" w:name="_Ref169688857"/>
      <w:r>
        <w:t xml:space="preserve">Figure </w:t>
      </w:r>
      <w:r>
        <w:fldChar w:fldCharType="begin"/>
      </w:r>
      <w:r>
        <w:instrText xml:space="preserve"> SEQ Figure \* ARABIC </w:instrText>
      </w:r>
      <w:r>
        <w:fldChar w:fldCharType="separate"/>
      </w:r>
      <w:r w:rsidR="00A61CFD" w:rsidRPr="5DBBB3F3">
        <w:rPr>
          <w:noProof/>
        </w:rPr>
        <w:t>5</w:t>
      </w:r>
      <w:r>
        <w:fldChar w:fldCharType="end"/>
      </w:r>
      <w:bookmarkEnd w:id="15"/>
      <w:r>
        <w:t xml:space="preserve">. Schematic showing the </w:t>
      </w:r>
      <w:r w:rsidR="009E3C05">
        <w:t xml:space="preserve">off-the-shelf </w:t>
      </w:r>
      <w:r>
        <w:t xml:space="preserve">mesh (left) and </w:t>
      </w:r>
      <w:r w:rsidR="009E3C05">
        <w:t xml:space="preserve">preliminary ADCIRC </w:t>
      </w:r>
      <w:r>
        <w:t xml:space="preserve">model </w:t>
      </w:r>
      <w:r w:rsidR="009E3C05">
        <w:t xml:space="preserve">predictions </w:t>
      </w:r>
      <w:r>
        <w:t xml:space="preserve">of flooding (right) near </w:t>
      </w:r>
      <w:r w:rsidR="009E3C05">
        <w:t xml:space="preserve">Tyndall </w:t>
      </w:r>
      <w:r>
        <w:t xml:space="preserve">in </w:t>
      </w:r>
      <w:r w:rsidR="009E3C05">
        <w:t>the Florida panhandle region</w:t>
      </w:r>
      <w:r w:rsidR="3501165C">
        <w:t xml:space="preserve"> caused by Hurricane Michael</w:t>
      </w:r>
      <w:r>
        <w:t>.</w:t>
      </w:r>
      <w:r w:rsidR="00CD3192">
        <w:t xml:space="preserve"> </w:t>
      </w:r>
    </w:p>
    <w:p w14:paraId="1A8624C6" w14:textId="73C7A525" w:rsidR="003D73FB" w:rsidRPr="0000593E" w:rsidRDefault="003D73FB" w:rsidP="006A5AED">
      <w:pPr>
        <w:spacing w:after="240"/>
        <w:jc w:val="both"/>
      </w:pPr>
    </w:p>
    <w:p w14:paraId="02E1145A" w14:textId="29AA83E1" w:rsidR="0000593E" w:rsidRPr="003A6842" w:rsidRDefault="00797D98" w:rsidP="5DBBB3F3">
      <w:pPr>
        <w:spacing w:after="240"/>
        <w:jc w:val="both"/>
      </w:pPr>
      <w:r>
        <w:t xml:space="preserve">ADCIRC uses unstructured meshes with resolution ranging from kilometers in open water, to hundreds of meters near the coastline and through floodplains, and to tens of meters in the small-scale natural and man-made channels that convey surge into inland regions. Early project activities have included </w:t>
      </w:r>
      <w:r w:rsidR="009A7785">
        <w:t>simulations with an off-the-shelf</w:t>
      </w:r>
      <w:r>
        <w:t xml:space="preserve"> mesh </w:t>
      </w:r>
      <w:r w:rsidR="00E934DA">
        <w:t>for the</w:t>
      </w:r>
      <w:r w:rsidR="009A7785">
        <w:t xml:space="preserve"> </w:t>
      </w:r>
      <w:r w:rsidR="003C63DB">
        <w:t>Gulf coast of Florida</w:t>
      </w:r>
      <w:r>
        <w:t xml:space="preserve"> (Figure </w:t>
      </w:r>
      <w:r w:rsidR="00D92E19">
        <w:t>5</w:t>
      </w:r>
      <w:r>
        <w:t xml:space="preserve">), with mesh resolution </w:t>
      </w:r>
      <w:r w:rsidR="003C63DB">
        <w:t>of</w:t>
      </w:r>
      <w:r>
        <w:t xml:space="preserve"> </w:t>
      </w:r>
      <w:r w:rsidR="00A04A36">
        <w:t>about</w:t>
      </w:r>
      <w:r>
        <w:t xml:space="preserve"> </w:t>
      </w:r>
      <w:r w:rsidR="003C63DB">
        <w:t>50</w:t>
      </w:r>
      <w:r>
        <w:t xml:space="preserve">0 m near </w:t>
      </w:r>
      <w:r w:rsidR="003C63DB">
        <w:t>Tynda</w:t>
      </w:r>
      <w:r w:rsidR="00EA091F">
        <w:t>l</w:t>
      </w:r>
      <w:r w:rsidR="003C63DB">
        <w:t>l</w:t>
      </w:r>
      <w:r>
        <w:t xml:space="preserve">. </w:t>
      </w:r>
      <w:r w:rsidR="00D766F0">
        <w:t>A new</w:t>
      </w:r>
      <w:r w:rsidR="00C857D3">
        <w:t xml:space="preserve"> mesh will be developed for the demonstration </w:t>
      </w:r>
      <w:r w:rsidR="00C857D3">
        <w:lastRenderedPageBreak/>
        <w:t>with higher resolution near Tyndall.</w:t>
      </w:r>
      <w:r w:rsidR="00D766F0">
        <w:t xml:space="preserve"> </w:t>
      </w:r>
      <w:r>
        <w:t>Pre</w:t>
      </w:r>
      <w:r w:rsidR="00E86103">
        <w:t>-</w:t>
      </w:r>
      <w:r>
        <w:t>processing of the</w:t>
      </w:r>
      <w:r w:rsidR="00E934DA">
        <w:t xml:space="preserve"> new</w:t>
      </w:r>
      <w:r>
        <w:t xml:space="preserve"> mesh</w:t>
      </w:r>
      <w:r w:rsidR="00C857D3">
        <w:t xml:space="preserve"> will</w:t>
      </w:r>
      <w:r>
        <w:t xml:space="preserve"> include </w:t>
      </w:r>
      <w:r w:rsidR="00C857D3">
        <w:t xml:space="preserve">identifying </w:t>
      </w:r>
      <w:r>
        <w:t xml:space="preserve">digital elevation model (DEM) tiles with higher resolutions near </w:t>
      </w:r>
      <w:r w:rsidR="00C857D3">
        <w:t xml:space="preserve">Tyndall </w:t>
      </w:r>
      <w:r>
        <w:t xml:space="preserve">while reducing the resolution into the Atlantic Ocean. Using the DEMs, a shapefile </w:t>
      </w:r>
      <w:r w:rsidR="00C857D3">
        <w:t xml:space="preserve">will be </w:t>
      </w:r>
      <w:r>
        <w:t xml:space="preserve">developed to represent the coastline and floodplains of the mesh to focus only on </w:t>
      </w:r>
      <w:r w:rsidR="00C857D3">
        <w:t>the Florida panhandle region</w:t>
      </w:r>
      <w:r>
        <w:t xml:space="preserve">. With the minimum resolution staged across the domains, most of the elements </w:t>
      </w:r>
      <w:r w:rsidR="00C857D3">
        <w:t xml:space="preserve">will be </w:t>
      </w:r>
      <w:r>
        <w:t xml:space="preserve">centered at </w:t>
      </w:r>
      <w:r w:rsidR="00C857D3">
        <w:t>Tyndall</w:t>
      </w:r>
      <w:r>
        <w:t xml:space="preserve">. A minimum resolution of 1 km </w:t>
      </w:r>
      <w:r w:rsidR="00C857D3">
        <w:t>will</w:t>
      </w:r>
      <w:r w:rsidR="08A237DB">
        <w:t xml:space="preserve"> be</w:t>
      </w:r>
      <w:r>
        <w:t xml:space="preserve"> used across the </w:t>
      </w:r>
      <w:r w:rsidR="00CD3192">
        <w:t>northeastern Gulf</w:t>
      </w:r>
      <w:r>
        <w:t xml:space="preserve"> region and 10 km over the remainder of the </w:t>
      </w:r>
      <w:r w:rsidR="00CD3192">
        <w:t>mesh</w:t>
      </w:r>
      <w:r>
        <w:t xml:space="preserve">. OceanMesh2D </w:t>
      </w:r>
      <w:r>
        <w:fldChar w:fldCharType="begin"/>
      </w:r>
      <w:r>
        <w:instrText xml:space="preserve"> ADDIN ZOTERO_ITEM CSL_CITATION {"citationID":"JN07tzDk","properties":{"formattedCitation":"(Roberts et al., 2019)","plainCitation":"(Roberts et al., 2019)","noteIndex":0},"citationItems":[{"id":3602,"uris":["http://zotero.org/users/local/3kZ0APB2/items/YWE6CNFS"],"itemData":{"id":3602,"type":"article-journal","container-title":"Geoscientific Model Development","page":"1847-1868","title":"OceanMesh2D 1.0: MATLAB-based software for two-dimensional unstructured mesh generation in coastal ocean modeling","volume":"12","author":[{"family":"Roberts","given":"K.J."},{"family":"Pringle","given":"W.J."},{"family":"Westerink","given":"J.J."}],"issued":{"date-parts":[["2019"]]}}}],"schema":"https://github.com/citation-style-language/schema/raw/master/csl-citation.json"} </w:instrText>
      </w:r>
      <w:r>
        <w:fldChar w:fldCharType="separate"/>
      </w:r>
      <w:r w:rsidR="00E86103">
        <w:t>(Roberts et al., 2019)</w:t>
      </w:r>
      <w:r>
        <w:fldChar w:fldCharType="end"/>
      </w:r>
      <w:r>
        <w:t xml:space="preserve"> </w:t>
      </w:r>
      <w:r w:rsidR="00C857D3">
        <w:t xml:space="preserve">will be </w:t>
      </w:r>
      <w:r>
        <w:t xml:space="preserve">used to generate these finite element meshes. </w:t>
      </w:r>
      <w:r w:rsidR="00CC1030">
        <w:t>Workflow for ADCIRC is shown in Figure 6.</w:t>
      </w:r>
    </w:p>
    <w:p w14:paraId="387126CB" w14:textId="77777777" w:rsidR="000A5707" w:rsidRDefault="003A6842" w:rsidP="00243F1D">
      <w:pPr>
        <w:keepNext/>
        <w:spacing w:after="240"/>
        <w:jc w:val="center"/>
      </w:pPr>
      <w:r>
        <w:rPr>
          <w:noProof/>
        </w:rPr>
        <w:drawing>
          <wp:inline distT="0" distB="0" distL="0" distR="0" wp14:anchorId="247D6DB3" wp14:editId="68F8058E">
            <wp:extent cx="4220441" cy="2374900"/>
            <wp:effectExtent l="0" t="0" r="889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circ_workflow.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9011" cy="2385350"/>
                    </a:xfrm>
                    <a:prstGeom prst="rect">
                      <a:avLst/>
                    </a:prstGeom>
                  </pic:spPr>
                </pic:pic>
              </a:graphicData>
            </a:graphic>
          </wp:inline>
        </w:drawing>
      </w:r>
    </w:p>
    <w:p w14:paraId="7FAE1F14" w14:textId="1DB825A8" w:rsidR="0000593E" w:rsidRPr="006F696B" w:rsidRDefault="000A5707" w:rsidP="00CC1030">
      <w:pPr>
        <w:pStyle w:val="Figures"/>
      </w:pPr>
      <w:r w:rsidRPr="006F696B">
        <w:t xml:space="preserve">Figure </w:t>
      </w:r>
      <w:r w:rsidR="00F20520" w:rsidRPr="006F696B">
        <w:fldChar w:fldCharType="begin"/>
      </w:r>
      <w:r w:rsidR="00F20520">
        <w:instrText xml:space="preserve"> SEQ Figure \* ARABIC </w:instrText>
      </w:r>
      <w:r w:rsidR="00F20520" w:rsidRPr="006F696B">
        <w:fldChar w:fldCharType="separate"/>
      </w:r>
      <w:r w:rsidR="0043497A" w:rsidRPr="006F696B">
        <w:t>6</w:t>
      </w:r>
      <w:r w:rsidR="00F20520" w:rsidRPr="006F696B">
        <w:fldChar w:fldCharType="end"/>
      </w:r>
      <w:r w:rsidRPr="006F696B">
        <w:t>. Schematic showing modeling process of ADCIRC</w:t>
      </w:r>
      <w:r w:rsidR="00CC1030">
        <w:t>.</w:t>
      </w:r>
    </w:p>
    <w:p w14:paraId="696BA4B1" w14:textId="42E754B4" w:rsidR="00BB59BD" w:rsidRDefault="00BB59BD" w:rsidP="00BB59BD">
      <w:pPr>
        <w:pStyle w:val="Figures"/>
      </w:pPr>
    </w:p>
    <w:p w14:paraId="3FA94D1D" w14:textId="05C7E8EA" w:rsidR="00156B42" w:rsidRDefault="00156B42" w:rsidP="00243F1D">
      <w:pPr>
        <w:pStyle w:val="Heading3"/>
      </w:pPr>
      <w:r>
        <w:t xml:space="preserve">2.1C </w:t>
      </w:r>
      <w:r w:rsidR="00CC1030">
        <w:t>–</w:t>
      </w:r>
      <w:r>
        <w:t xml:space="preserve"> NearCom</w:t>
      </w:r>
    </w:p>
    <w:p w14:paraId="7FC8A331" w14:textId="77777777" w:rsidR="00CC1030" w:rsidRPr="00CC1030" w:rsidRDefault="00CC1030" w:rsidP="00CC1030"/>
    <w:p w14:paraId="536AAD1F" w14:textId="219F2A01" w:rsidR="00CA68EB" w:rsidRDefault="00CA68EB" w:rsidP="00CA68EB">
      <w:pPr>
        <w:shd w:val="clear" w:color="auto" w:fill="FFFFFF"/>
        <w:spacing w:after="240"/>
        <w:jc w:val="both"/>
        <w:rPr>
          <w:szCs w:val="24"/>
        </w:rPr>
      </w:pPr>
      <w:r>
        <w:rPr>
          <w:szCs w:val="24"/>
        </w:rPr>
        <w:t>The Nearshore Community Model (NearCo</w:t>
      </w:r>
      <w:r w:rsidR="00701E66">
        <w:rPr>
          <w:szCs w:val="24"/>
        </w:rPr>
        <w:t>m</w:t>
      </w:r>
      <w:r>
        <w:rPr>
          <w:szCs w:val="24"/>
        </w:rPr>
        <w:t>) is an extensible, user-configurable model system for nearshore wave, circulation and sediment processes developed during the National Oceanographic Partnership Program (NOPP). The model consists of a “backbone”; the master program, handling data input and output as well as internal storage, together with a suite of modules, each of which handles a focused subset of the physical processes being studied (Figure 7). A total of 10 modules exist; developed by a large group of researchers from various institutions. Example modules are: 1) A wave module simulates wave transformation over arbitrary coastal bathymetry and predicts radiation stresses and wave-induced mass fluxes; 2) A circulation module simulates the slowly varying current field driven by waves, wind and buoyancy forcing, and provides information on the bottom boundary layer structure; and 3) A seabed module simulates sediment transport, determines the bedform geometry, parameterizes the bedform effect on bottom friction, and computes morphological evolution resulting from spatial variations in local sediment transport rates.</w:t>
      </w:r>
    </w:p>
    <w:p w14:paraId="7159E02B" w14:textId="60194A1F" w:rsidR="003F1151" w:rsidRPr="003A6842" w:rsidRDefault="003F1151" w:rsidP="003F1151">
      <w:pPr>
        <w:spacing w:before="240" w:after="240"/>
        <w:jc w:val="both"/>
        <w:rPr>
          <w:rFonts w:eastAsia="Arial"/>
          <w:szCs w:val="24"/>
        </w:rPr>
      </w:pPr>
      <w:r>
        <w:rPr>
          <w:szCs w:val="24"/>
        </w:rPr>
        <w:lastRenderedPageBreak/>
        <w:t>Recently</w:t>
      </w:r>
      <w:r w:rsidRPr="00AD7A03">
        <w:rPr>
          <w:szCs w:val="24"/>
        </w:rPr>
        <w:t>, a new model coupling system called NearCo</w:t>
      </w:r>
      <w:r w:rsidR="00484344" w:rsidRPr="00AD7A03">
        <w:rPr>
          <w:szCs w:val="24"/>
        </w:rPr>
        <w:t>m</w:t>
      </w:r>
      <w:r w:rsidRPr="00AD7A03">
        <w:rPr>
          <w:szCs w:val="24"/>
        </w:rPr>
        <w:t>-TVD (Total Variation Diminishing) was developed based on the MPI-based parallel computing framework. NearCo</w:t>
      </w:r>
      <w:r w:rsidR="008A2446" w:rsidRPr="00AD7A03">
        <w:rPr>
          <w:szCs w:val="24"/>
        </w:rPr>
        <w:t>m</w:t>
      </w:r>
      <w:r w:rsidRPr="00AD7A03">
        <w:rPr>
          <w:szCs w:val="24"/>
        </w:rPr>
        <w:t xml:space="preserve">-TVD couples a nearshore circulation model, SHORECIRC, using a hybrid finite-difference finite-volume TVD-type scheme on a generalized curvilinear grid, the wave model SWAN, and several selectable sediment transport modules (e.g. </w:t>
      </w:r>
      <w:r w:rsidRPr="00AD7A03">
        <w:rPr>
          <w:szCs w:val="24"/>
        </w:rPr>
        <w:fldChar w:fldCharType="begin"/>
      </w:r>
      <w:r w:rsidR="00254E45">
        <w:rPr>
          <w:szCs w:val="24"/>
        </w:rPr>
        <w:instrText xml:space="preserve"> ADDIN ZOTERO_ITEM CSL_CITATION {"citationID":"wJv4SsnN","properties":{"formattedCitation":"(Kobayashi et al., 2008; Soulsby, 1997; Van Rijn et al., 2011)","plainCitation":"(Kobayashi et al., 2008; Soulsby, 1997; Van Rijn et al., 2011)","dontUpdate":true,"noteIndex":0},"citationItems":[{"id":3496,"uris":["http://zotero.org/users/local/3kZ0APB2/items/73DG5YFB"],"itemData":{"id":3496,"type":"article-journal","container-title":"Journal of Geophysical Research-Oceans","page":"C07001","title":"Cross-shore suspended sand and bedload transport on beaches","volume":"113","author":[{"family":"Kobayashi","given":"N."},{"family":"Payo","given":"A."},{"family":"Schmied","given":"L."}],"issued":{"date-parts":[["2008"]]}}},{"id":3497,"uris":["http://zotero.org/users/local/3kZ0APB2/items/JRHGVHEQ"],"itemData":{"id":3497,"type":"book","event-place":"London","publisher":"Thomas Telford","publisher-place":"London","title":"Dynamics of Marine Sands","author":[{"family":"Soulsby","given":"R.L."}],"issued":{"date-parts":[["1997"]]}}},{"id":3498,"uris":["http://zotero.org/users/local/3kZ0APB2/items/CLPGG6V2"],"itemData":{"id":3498,"type":"article-journal","container-title":"Coastal Engineering","page":"637-655","title":"Numerical modelling of erosion and accretion of plane sloping beaches at different scales","volume":"58","author":[{"family":"Van Rijn","given":"L.C."},{"family":"Tonnon","given":"P.K."},{"family":"Walstra","given":"D.J.R."}],"issued":{"date-parts":[["2011"]]}}}],"schema":"https://github.com/citation-style-language/schema/raw/master/csl-citation.json"} </w:instrText>
      </w:r>
      <w:r w:rsidRPr="00AD7A03">
        <w:rPr>
          <w:szCs w:val="24"/>
        </w:rPr>
        <w:fldChar w:fldCharType="separate"/>
      </w:r>
      <w:r w:rsidRPr="00AD7A03">
        <w:t>Kobayashi et al., 2008; Soulsby, 1997; Van Rijn et al., 2011)</w:t>
      </w:r>
      <w:r w:rsidRPr="00AD7A03">
        <w:rPr>
          <w:szCs w:val="24"/>
        </w:rPr>
        <w:fldChar w:fldCharType="end"/>
      </w:r>
      <w:r w:rsidRPr="00AD7A03">
        <w:rPr>
          <w:szCs w:val="24"/>
        </w:rPr>
        <w:t xml:space="preserve"> as shown in </w:t>
      </w:r>
      <w:r w:rsidR="00737C97" w:rsidRPr="00AD7A03">
        <w:rPr>
          <w:szCs w:val="24"/>
        </w:rPr>
        <w:fldChar w:fldCharType="begin"/>
      </w:r>
      <w:r w:rsidR="00737C97" w:rsidRPr="00AD7A03">
        <w:rPr>
          <w:szCs w:val="24"/>
        </w:rPr>
        <w:instrText xml:space="preserve"> REF _Ref171606220 \h </w:instrText>
      </w:r>
      <w:r w:rsidR="00AD7A03">
        <w:rPr>
          <w:szCs w:val="24"/>
        </w:rPr>
        <w:instrText xml:space="preserve"> \* MERGEFORMAT </w:instrText>
      </w:r>
      <w:r w:rsidR="00737C97" w:rsidRPr="00AD7A03">
        <w:rPr>
          <w:szCs w:val="24"/>
        </w:rPr>
      </w:r>
      <w:r w:rsidR="00737C97" w:rsidRPr="00AD7A03">
        <w:rPr>
          <w:szCs w:val="24"/>
        </w:rPr>
        <w:fldChar w:fldCharType="separate"/>
      </w:r>
      <w:r w:rsidR="00737C97" w:rsidRPr="00AD7A03">
        <w:rPr>
          <w:szCs w:val="24"/>
        </w:rPr>
        <w:t xml:space="preserve">Figure </w:t>
      </w:r>
      <w:r w:rsidR="00737C97" w:rsidRPr="00AD7A03">
        <w:rPr>
          <w:noProof/>
          <w:szCs w:val="24"/>
        </w:rPr>
        <w:t>7</w:t>
      </w:r>
      <w:r w:rsidR="00737C97" w:rsidRPr="00AD7A03">
        <w:rPr>
          <w:szCs w:val="24"/>
        </w:rPr>
        <w:fldChar w:fldCharType="end"/>
      </w:r>
      <w:r w:rsidRPr="00AD7A03">
        <w:rPr>
          <w:szCs w:val="24"/>
        </w:rPr>
        <w:t>. NearCoM-TVD is the standard version open to public and maintained in the GITHUB repository. NearCo</w:t>
      </w:r>
      <w:r w:rsidR="00737C97" w:rsidRPr="00AD7A03">
        <w:rPr>
          <w:szCs w:val="24"/>
        </w:rPr>
        <w:t>m</w:t>
      </w:r>
      <w:r w:rsidRPr="00AD7A03">
        <w:rPr>
          <w:szCs w:val="24"/>
        </w:rPr>
        <w:t xml:space="preserve">-TVD is an open source code maintained in GITHUB with report </w:t>
      </w:r>
      <w:r w:rsidRPr="00AD7A03">
        <w:rPr>
          <w:szCs w:val="24"/>
        </w:rPr>
        <w:fldChar w:fldCharType="begin"/>
      </w:r>
      <w:r w:rsidRPr="00AD7A03">
        <w:rPr>
          <w:szCs w:val="24"/>
        </w:rPr>
        <w:instrText xml:space="preserve"> ADDIN ZOTERO_ITEM CSL_CITATION {"citationID":"OplAn0qB","properties":{"formattedCitation":"(Chen et al., 2014; Shi et al., 2013)","plainCitation":"(Chen et al., 2014; Shi et al., 2013)","noteIndex":0},"citationItems":[{"id":3471,"uris":["http://zotero.org/users/local/3kZ0APB2/items/N528BB2U"],"itemData":{"id":3471,"type":"article-journal","page":"200-212","title":"NearCoM-TVD - a quasi-3D nearshore circulation and sediment transport model","volume":"91","author":[{"family":"Chen","given":"J."},{"family":"Shi","given":"F."},{"family":"Hsu","given":"T-J."},{"family":"Kirby","given":"J. T."}],"issued":{"date-parts":[["2014"]]}}},{"id":3476,"uris":["http://zotero.org/users/local/3kZ0APB2/items/6ULZ24JL"],"itemData":{"id":3476,"type":"report","event-place":"Newark, DE","number":"CACR-13-06","page":"45","publisher":"Center for Applied Coastal Research Report. University of Delaware","publisher-place":"Newark, DE","title":"NearCoM-TVD, a hybrid TVD solver for the nearshore community model. Documentation and User's Manual","author":[{"family":"Shi","given":"F."},{"family":"Kirby","given":"J. T."},{"family":"Hsu","given":"T-J."},{"family":"Chen","given":"J.-L."},{"family":"Mieras","given":"R."}],"issued":{"date-parts":[["2013"]]}}}],"schema":"https://github.com/citation-style-language/schema/raw/master/csl-citation.json"} </w:instrText>
      </w:r>
      <w:r w:rsidRPr="00AD7A03">
        <w:rPr>
          <w:szCs w:val="24"/>
        </w:rPr>
        <w:fldChar w:fldCharType="separate"/>
      </w:r>
      <w:r w:rsidRPr="00AD7A03">
        <w:t>(Chen et al., 2014; Shi et al., 2013)</w:t>
      </w:r>
      <w:r w:rsidRPr="00AD7A03">
        <w:rPr>
          <w:szCs w:val="24"/>
        </w:rPr>
        <w:fldChar w:fldCharType="end"/>
      </w:r>
      <w:r w:rsidRPr="00AD7A03">
        <w:rPr>
          <w:szCs w:val="24"/>
        </w:rPr>
        <w:t xml:space="preserve"> and online (WIKI page:</w:t>
      </w:r>
      <w:hyperlink r:id="rId32">
        <w:r w:rsidRPr="00AD7A03">
          <w:rPr>
            <w:szCs w:val="24"/>
          </w:rPr>
          <w:t xml:space="preserve"> </w:t>
        </w:r>
      </w:hyperlink>
      <w:hyperlink r:id="rId33">
        <w:r w:rsidRPr="00AD7A03">
          <w:rPr>
            <w:rFonts w:eastAsia="Arial"/>
            <w:color w:val="0070C0"/>
            <w:szCs w:val="24"/>
          </w:rPr>
          <w:t>h</w:t>
        </w:r>
      </w:hyperlink>
      <w:r w:rsidRPr="00AD7A03">
        <w:rPr>
          <w:rFonts w:eastAsia="Arial"/>
          <w:color w:val="0070C0"/>
          <w:szCs w:val="24"/>
        </w:rPr>
        <w:t>ttps:// fengyanshi.github.io /NEARCOM-TVD /WIKI/ _build/ html/index.html</w:t>
      </w:r>
      <w:r w:rsidRPr="00AD7A03">
        <w:rPr>
          <w:rFonts w:eastAsia="Arial"/>
          <w:szCs w:val="24"/>
        </w:rPr>
        <w:t>) documentation.</w:t>
      </w:r>
    </w:p>
    <w:p w14:paraId="0115950B" w14:textId="77777777" w:rsidR="00DB6D3C" w:rsidRDefault="00430365" w:rsidP="006F696B">
      <w:pPr>
        <w:pStyle w:val="Figures"/>
        <w:keepNext/>
      </w:pPr>
      <w:r>
        <w:rPr>
          <w:noProof/>
          <w:szCs w:val="24"/>
        </w:rPr>
        <w:drawing>
          <wp:inline distT="114300" distB="114300" distL="114300" distR="114300" wp14:anchorId="42A0B7BD" wp14:editId="3FAA3CF8">
            <wp:extent cx="5943600" cy="3022600"/>
            <wp:effectExtent l="0" t="0" r="0" b="0"/>
            <wp:docPr id="12" name="image12.jpg" descr="A diagram of a model of wa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 name="image12.jpg" descr="A diagram of a model of water&#10;&#10;Description automatically generated with medium confidence"/>
                    <pic:cNvPicPr preferRelativeResize="0"/>
                  </pic:nvPicPr>
                  <pic:blipFill>
                    <a:blip r:embed="rId34"/>
                    <a:srcRect/>
                    <a:stretch>
                      <a:fillRect/>
                    </a:stretch>
                  </pic:blipFill>
                  <pic:spPr>
                    <a:xfrm>
                      <a:off x="0" y="0"/>
                      <a:ext cx="5943600" cy="3022600"/>
                    </a:xfrm>
                    <a:prstGeom prst="rect">
                      <a:avLst/>
                    </a:prstGeom>
                    <a:ln/>
                  </pic:spPr>
                </pic:pic>
              </a:graphicData>
            </a:graphic>
          </wp:inline>
        </w:drawing>
      </w:r>
    </w:p>
    <w:p w14:paraId="7F114E34" w14:textId="2A014E8A" w:rsidR="00156B42" w:rsidRPr="00B12C44" w:rsidRDefault="00DB6D3C" w:rsidP="00B12C44">
      <w:pPr>
        <w:pStyle w:val="Figures"/>
      </w:pPr>
      <w:bookmarkStart w:id="16" w:name="_Ref171606220"/>
      <w:r w:rsidRPr="00B12C44">
        <w:t xml:space="preserve">Figure </w:t>
      </w:r>
      <w:r w:rsidR="005F6A39">
        <w:fldChar w:fldCharType="begin"/>
      </w:r>
      <w:r w:rsidR="005F6A39">
        <w:instrText xml:space="preserve"> SEQ Figure \* ARABIC </w:instrText>
      </w:r>
      <w:r w:rsidR="005F6A39">
        <w:fldChar w:fldCharType="separate"/>
      </w:r>
      <w:r w:rsidR="0043497A" w:rsidRPr="00B12C44">
        <w:t>7</w:t>
      </w:r>
      <w:r w:rsidR="005F6A39">
        <w:fldChar w:fldCharType="end"/>
      </w:r>
      <w:bookmarkEnd w:id="16"/>
      <w:r w:rsidRPr="00B12C44">
        <w:t>. Schematic showing modeling process of NearCo</w:t>
      </w:r>
      <w:r w:rsidR="00701E66" w:rsidRPr="00B12C44">
        <w:t>m</w:t>
      </w:r>
      <w:r w:rsidRPr="00B12C44">
        <w:t>-TVD</w:t>
      </w:r>
      <w:r w:rsidR="009E63A6">
        <w:t>.</w:t>
      </w:r>
    </w:p>
    <w:p w14:paraId="4961BB28" w14:textId="77777777" w:rsidR="00A92A44" w:rsidRPr="006F696B" w:rsidRDefault="00A92A44" w:rsidP="00BB59BD">
      <w:pPr>
        <w:pStyle w:val="Figures"/>
        <w:rPr>
          <w:i w:val="0"/>
          <w:iCs/>
        </w:rPr>
      </w:pPr>
    </w:p>
    <w:p w14:paraId="00000128" w14:textId="18D90AD6" w:rsidR="00E20E02" w:rsidRDefault="00797D98" w:rsidP="006A5AED">
      <w:pPr>
        <w:pStyle w:val="Heading3"/>
      </w:pPr>
      <w:bookmarkStart w:id="17" w:name="_Toc143943574"/>
      <w:r>
        <w:t>2.1</w:t>
      </w:r>
      <w:r w:rsidR="00156B42">
        <w:t>D</w:t>
      </w:r>
      <w:r>
        <w:t xml:space="preserve"> – </w:t>
      </w:r>
      <w:bookmarkEnd w:id="17"/>
      <w:r w:rsidR="00854389">
        <w:t>CSHORE</w:t>
      </w:r>
      <w:r>
        <w:t xml:space="preserve"> </w:t>
      </w:r>
    </w:p>
    <w:p w14:paraId="5BDB8739" w14:textId="77777777" w:rsidR="006A5AED" w:rsidRPr="006A5AED" w:rsidRDefault="006A5AED" w:rsidP="006A5AED"/>
    <w:p w14:paraId="610D0927" w14:textId="3825BBE3" w:rsidR="00882E67" w:rsidRDefault="00882E67" w:rsidP="00882E67">
      <w:pPr>
        <w:spacing w:after="260"/>
        <w:jc w:val="both"/>
      </w:pPr>
      <w:r>
        <w:t>CSHORE is a very efficient process-based 1D cross-shore coastal response model</w:t>
      </w:r>
      <w:r w:rsidR="00561A42">
        <w:t xml:space="preserve"> (Kobayashi and Zhu, 2022)</w:t>
      </w:r>
      <w:r>
        <w:t>. The model includes a time-averaged and depth-averaged combined wave and cross-shore current model, a time-averaged sediment transport model, a probabilistic model for the intermittently wet and dry zone, as well as empirical formulas for irregular wave runup</w:t>
      </w:r>
      <w:r w:rsidR="00561A42">
        <w:t xml:space="preserve"> (Kobayashi et al., 2008)</w:t>
      </w:r>
      <w:r>
        <w:t xml:space="preserve"> and the computation of overtopping and overwash of dunes</w:t>
      </w:r>
      <w:r w:rsidR="00561A42">
        <w:t xml:space="preserve"> (Figlus et al., 2011) and structures</w:t>
      </w:r>
      <w:r>
        <w:t>. The model employs a linear wave theory</w:t>
      </w:r>
      <w:r w:rsidR="009E63A6">
        <w:t>-</w:t>
      </w:r>
      <w:r>
        <w:t xml:space="preserve">based model with an assumed Gaussian distribution of the free-surface elevation below mean sea level (MSL) and a model based on the time-averaged continuity and momentum equations derived from nonlinear shallow-water equations above still water level (SWL) to provide hydrodynamic forcing for sediment transport and morphology </w:t>
      </w:r>
      <w:r w:rsidRPr="00AF76DB">
        <w:t xml:space="preserve">changes. </w:t>
      </w:r>
      <w:r w:rsidR="00AF76DB" w:rsidRPr="00AF76DB">
        <w:fldChar w:fldCharType="begin"/>
      </w:r>
      <w:r w:rsidR="00AF76DB" w:rsidRPr="00AF76DB">
        <w:instrText xml:space="preserve"> REF _Ref171606455 \h </w:instrText>
      </w:r>
      <w:r w:rsidR="00AF76DB" w:rsidRPr="006F696B">
        <w:instrText xml:space="preserve"> \* MERGEFORMAT </w:instrText>
      </w:r>
      <w:r w:rsidR="00AF76DB" w:rsidRPr="00AF76DB">
        <w:fldChar w:fldCharType="separate"/>
      </w:r>
      <w:r w:rsidR="00D23EF9" w:rsidRPr="00D23EF9">
        <w:rPr>
          <w:szCs w:val="24"/>
        </w:rPr>
        <w:t xml:space="preserve">Figure </w:t>
      </w:r>
      <w:r w:rsidR="00D23EF9" w:rsidRPr="00D23EF9">
        <w:rPr>
          <w:noProof/>
          <w:szCs w:val="24"/>
        </w:rPr>
        <w:t>8</w:t>
      </w:r>
      <w:r w:rsidR="00AF76DB" w:rsidRPr="00AF76DB">
        <w:fldChar w:fldCharType="end"/>
      </w:r>
      <w:r w:rsidR="008275BF">
        <w:t xml:space="preserve"> </w:t>
      </w:r>
      <w:r w:rsidR="00561A42" w:rsidRPr="00AF76DB">
        <w:t>shows</w:t>
      </w:r>
      <w:r w:rsidR="00561A42">
        <w:t xml:space="preserve"> a schematic of the CSHORE modeling process. Computational efficiency, robustness, and relatively good accuracy are some of the major </w:t>
      </w:r>
      <w:r w:rsidR="00561A42">
        <w:lastRenderedPageBreak/>
        <w:t>advantages of using CSHORE as a tool to predict beach profile changes, runup, overtopping, and overwash.</w:t>
      </w:r>
    </w:p>
    <w:p w14:paraId="287E91A5" w14:textId="3F8972A4" w:rsidR="00882E67" w:rsidRDefault="00882E67" w:rsidP="00882E67">
      <w:pPr>
        <w:spacing w:after="260"/>
        <w:jc w:val="both"/>
      </w:pPr>
      <w:r>
        <w:t>CSHORE predicts cross-shore variations of the mean and standard deviation of the free surface elevation, the depth-averaged cross-shore current, the cross-shore velocity standard deviation, the cross-shore bed-load transport rate, and the cross-shore suspended sediment transport rate</w:t>
      </w:r>
      <w:r w:rsidR="008D6031">
        <w:t>, and the bed level</w:t>
      </w:r>
      <w:r>
        <w:t xml:space="preserve">.  </w:t>
      </w:r>
    </w:p>
    <w:p w14:paraId="30248AB3" w14:textId="013E2E4F" w:rsidR="00561A42" w:rsidRDefault="00882E67" w:rsidP="00882E67">
      <w:pPr>
        <w:spacing w:after="260"/>
        <w:jc w:val="both"/>
      </w:pPr>
      <w:r>
        <w:t xml:space="preserve">The root-mean-square wave height, spectral peak period and setup/setdown with respect to SWL are used as input at the offshore boundary of the computation domain. </w:t>
      </w:r>
      <w:r w:rsidR="12CD0B22">
        <w:t>Optional inputs include tidal fluctuation and wind.</w:t>
      </w:r>
      <w:r>
        <w:t xml:space="preserve"> Only the initial bottom profile elevation is specified for the computation of the entire model run. Since CSHORE is a 1D cross-shore time-averaged model, it is most effective when applied to representative shore locations where bathymetric contours are approximately parallel. </w:t>
      </w:r>
    </w:p>
    <w:p w14:paraId="5B741EC7" w14:textId="77777777" w:rsidR="00D77CAD" w:rsidRDefault="008D6031" w:rsidP="006F696B">
      <w:pPr>
        <w:keepNext/>
        <w:shd w:val="clear" w:color="auto" w:fill="FFFFFF" w:themeFill="background1"/>
        <w:spacing w:after="240"/>
        <w:jc w:val="both"/>
      </w:pPr>
      <w:r>
        <w:rPr>
          <w:noProof/>
        </w:rPr>
        <w:drawing>
          <wp:inline distT="0" distB="0" distL="0" distR="0" wp14:anchorId="72586113" wp14:editId="78B64CB0">
            <wp:extent cx="5943600" cy="2166620"/>
            <wp:effectExtent l="0" t="0" r="0" b="0"/>
            <wp:docPr id="333940669" name="Picture 1" descr="A close-up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10CDAEC2" w14:textId="66E14060" w:rsidR="00D77CAD" w:rsidRPr="000B777F" w:rsidRDefault="00D77CAD" w:rsidP="009E63A6">
      <w:pPr>
        <w:pStyle w:val="Figures"/>
      </w:pPr>
      <w:bookmarkStart w:id="18" w:name="_Ref171606455"/>
      <w:r w:rsidRPr="006F696B">
        <w:t xml:space="preserve">Figure </w:t>
      </w:r>
      <w:r w:rsidR="005F6A39">
        <w:fldChar w:fldCharType="begin"/>
      </w:r>
      <w:r w:rsidR="005F6A39">
        <w:instrText xml:space="preserve"> SEQ Figure \* ARABIC </w:instrText>
      </w:r>
      <w:r w:rsidR="005F6A39">
        <w:fldChar w:fldCharType="separate"/>
      </w:r>
      <w:r w:rsidR="0043497A">
        <w:t>8</w:t>
      </w:r>
      <w:r w:rsidR="005F6A39">
        <w:fldChar w:fldCharType="end"/>
      </w:r>
      <w:bookmarkEnd w:id="18"/>
      <w:r w:rsidRPr="000B777F">
        <w:t xml:space="preserve">. </w:t>
      </w:r>
      <w:r w:rsidRPr="005253B3">
        <w:rPr>
          <w:rStyle w:val="FiguresChar"/>
          <w:szCs w:val="24"/>
        </w:rPr>
        <w:t>Schematic showing modeling process of CSHORE.</w:t>
      </w:r>
    </w:p>
    <w:p w14:paraId="0CEB40F1" w14:textId="6AB831E6" w:rsidR="0000593E" w:rsidRPr="0000593E" w:rsidRDefault="0000593E" w:rsidP="00B1324C">
      <w:pPr>
        <w:pStyle w:val="Figures"/>
        <w:rPr>
          <w:szCs w:val="24"/>
        </w:rPr>
      </w:pPr>
    </w:p>
    <w:p w14:paraId="00000136" w14:textId="6F185CEA" w:rsidR="00E20E02" w:rsidRDefault="00AF76DB" w:rsidP="00A44525">
      <w:pPr>
        <w:pStyle w:val="Figures"/>
        <w:rPr>
          <w:i w:val="0"/>
        </w:rPr>
      </w:pPr>
      <w:r>
        <w:rPr>
          <w:i w:val="0"/>
        </w:rPr>
        <w:fldChar w:fldCharType="begin"/>
      </w:r>
      <w:r>
        <w:rPr>
          <w:i w:val="0"/>
        </w:rPr>
        <w:instrText xml:space="preserve"> REF _Ref171606472 \h </w:instrText>
      </w:r>
      <w:r>
        <w:rPr>
          <w:i w:val="0"/>
        </w:rPr>
      </w:r>
      <w:r>
        <w:rPr>
          <w:i w:val="0"/>
        </w:rPr>
        <w:fldChar w:fldCharType="separate"/>
      </w:r>
      <w:r w:rsidRPr="000C34C9">
        <w:rPr>
          <w:rFonts w:asciiTheme="majorBidi" w:hAnsiTheme="majorBidi" w:cstheme="majorBidi"/>
          <w:i w:val="0"/>
          <w:szCs w:val="24"/>
        </w:rPr>
        <w:t xml:space="preserve">Figure </w:t>
      </w:r>
      <w:r w:rsidRPr="000C34C9">
        <w:rPr>
          <w:rFonts w:asciiTheme="majorBidi" w:hAnsiTheme="majorBidi" w:cstheme="majorBidi"/>
          <w:i w:val="0"/>
          <w:noProof/>
          <w:szCs w:val="24"/>
        </w:rPr>
        <w:t>9</w:t>
      </w:r>
      <w:r>
        <w:rPr>
          <w:i w:val="0"/>
        </w:rPr>
        <w:fldChar w:fldCharType="end"/>
      </w:r>
      <w:r w:rsidR="008275BF">
        <w:rPr>
          <w:i w:val="0"/>
        </w:rPr>
        <w:t xml:space="preserve"> </w:t>
      </w:r>
      <w:r w:rsidR="2FC39A77" w:rsidRPr="3CBA25A9">
        <w:rPr>
          <w:i w:val="0"/>
        </w:rPr>
        <w:t xml:space="preserve">shows an example of </w:t>
      </w:r>
      <w:r w:rsidR="231FB6AF" w:rsidRPr="3CBA25A9">
        <w:rPr>
          <w:i w:val="0"/>
        </w:rPr>
        <w:t>shore-perpendicular</w:t>
      </w:r>
      <w:r w:rsidR="2FC39A77" w:rsidRPr="3CBA25A9">
        <w:rPr>
          <w:i w:val="0"/>
        </w:rPr>
        <w:t xml:space="preserve"> CSHORE profile transects set up</w:t>
      </w:r>
      <w:r w:rsidR="1D66411F" w:rsidRPr="3CBA25A9">
        <w:rPr>
          <w:i w:val="0"/>
        </w:rPr>
        <w:t xml:space="preserve"> every 1 km</w:t>
      </w:r>
      <w:r w:rsidR="2FC39A77" w:rsidRPr="3CBA25A9">
        <w:rPr>
          <w:i w:val="0"/>
        </w:rPr>
        <w:t xml:space="preserve"> </w:t>
      </w:r>
      <w:r w:rsidR="4A1586AC" w:rsidRPr="3CBA25A9">
        <w:rPr>
          <w:i w:val="0"/>
        </w:rPr>
        <w:t xml:space="preserve">along a 70-km stretch </w:t>
      </w:r>
      <w:r w:rsidR="19311C0A" w:rsidRPr="3CBA25A9">
        <w:rPr>
          <w:i w:val="0"/>
        </w:rPr>
        <w:t xml:space="preserve">of </w:t>
      </w:r>
      <w:r w:rsidR="4A1586AC" w:rsidRPr="3CBA25A9">
        <w:rPr>
          <w:i w:val="0"/>
        </w:rPr>
        <w:t>the</w:t>
      </w:r>
      <w:r w:rsidR="3618FA74" w:rsidRPr="3CBA25A9">
        <w:rPr>
          <w:i w:val="0"/>
        </w:rPr>
        <w:t xml:space="preserve"> Florida Gulf Coast surrounding </w:t>
      </w:r>
      <w:r w:rsidR="000C34C9">
        <w:rPr>
          <w:i w:val="0"/>
        </w:rPr>
        <w:t>Tyndall</w:t>
      </w:r>
      <w:r w:rsidR="0E50FC44" w:rsidRPr="3CBA25A9">
        <w:rPr>
          <w:i w:val="0"/>
        </w:rPr>
        <w:t xml:space="preserve"> ranging from Mexico Beach, FL, to Laguna Beach, FL. </w:t>
      </w:r>
      <w:r w:rsidR="2F3F79C9" w:rsidRPr="3CBA25A9">
        <w:rPr>
          <w:i w:val="0"/>
        </w:rPr>
        <w:t>Maximum i</w:t>
      </w:r>
      <w:r w:rsidR="526637CD" w:rsidRPr="3CBA25A9">
        <w:rPr>
          <w:i w:val="0"/>
        </w:rPr>
        <w:t xml:space="preserve">nput water levels to the model based on Hurricane Michael ADCIRC simulations </w:t>
      </w:r>
      <w:r w:rsidR="00254E45" w:rsidRPr="003F12E4">
        <w:rPr>
          <w:i w:val="0"/>
        </w:rPr>
        <w:fldChar w:fldCharType="begin"/>
      </w:r>
      <w:r w:rsidR="00254E45" w:rsidRPr="003F12E4">
        <w:rPr>
          <w:i w:val="0"/>
        </w:rPr>
        <w:instrText xml:space="preserve"> ADDIN ZOTERO_ITEM CSL_CITATION {"citationID":"lDHjmCmq","properties":{"formattedCitation":"(Bilskie et al., 2022)","plainCitation":"(Bilskie et al., 2022)","noteIndex":0},"citationItems":[{"id":3741,"uris":["http://zotero.org/users/local/3kZ0APB2/items/RLTLMXHX"],"itemData":{"id":3741,"type":"article-journal","container-title":"Weather and Forecasting","page":"1085-1102","title":"Real-Time Simulated Storm Surge Predictions during Hurricane Michael","volume":"3","author":[{"family":"Bilskie","given":"M."},{"family":"Asher","given":"T."},{"family":"Miller","given":"P."},{"family":"Fleming","given":"J."},{"family":"Hagen","given":"S."},{"family":"Luettich","given":"R. A."}],"issued":{"date-parts":[["2022"]]}}}],"schema":"https://github.com/citation-style-language/schema/raw/master/csl-citation.json"} </w:instrText>
      </w:r>
      <w:r w:rsidR="00254E45" w:rsidRPr="003F12E4">
        <w:rPr>
          <w:i w:val="0"/>
        </w:rPr>
        <w:fldChar w:fldCharType="separate"/>
      </w:r>
      <w:r w:rsidR="00254E45" w:rsidRPr="003F12E4">
        <w:rPr>
          <w:i w:val="0"/>
        </w:rPr>
        <w:t>(Bilskie et al., 2022)</w:t>
      </w:r>
      <w:r w:rsidR="00254E45" w:rsidRPr="003F12E4">
        <w:rPr>
          <w:i w:val="0"/>
        </w:rPr>
        <w:fldChar w:fldCharType="end"/>
      </w:r>
      <w:r w:rsidR="003F12E4">
        <w:rPr>
          <w:i w:val="0"/>
        </w:rPr>
        <w:t xml:space="preserve"> </w:t>
      </w:r>
      <w:r w:rsidR="61FDAA26" w:rsidRPr="3CBA25A9">
        <w:rPr>
          <w:i w:val="0"/>
        </w:rPr>
        <w:t>are indicated by the colored dots at the offshore end of each profile line, respectively. The track of Hurricane Michael (2018) i</w:t>
      </w:r>
      <w:r w:rsidR="09B86268" w:rsidRPr="3CBA25A9">
        <w:rPr>
          <w:i w:val="0"/>
        </w:rPr>
        <w:t xml:space="preserve">s </w:t>
      </w:r>
      <w:r w:rsidR="27704A8E" w:rsidRPr="3CBA25A9">
        <w:rPr>
          <w:i w:val="0"/>
        </w:rPr>
        <w:t>shown</w:t>
      </w:r>
      <w:r w:rsidR="09B86268" w:rsidRPr="3CBA25A9">
        <w:rPr>
          <w:i w:val="0"/>
        </w:rPr>
        <w:t xml:space="preserve"> </w:t>
      </w:r>
      <w:r w:rsidR="25F1907D" w:rsidRPr="3CBA25A9">
        <w:rPr>
          <w:i w:val="0"/>
        </w:rPr>
        <w:t>as a</w:t>
      </w:r>
      <w:r w:rsidR="09B86268" w:rsidRPr="3CBA25A9">
        <w:rPr>
          <w:i w:val="0"/>
        </w:rPr>
        <w:t xml:space="preserve"> green dashed line. </w:t>
      </w:r>
    </w:p>
    <w:p w14:paraId="181EA5F6" w14:textId="2255A4C4" w:rsidR="3CBA25A9" w:rsidRDefault="3CBA25A9" w:rsidP="3CBA25A9">
      <w:pPr>
        <w:pStyle w:val="Figures"/>
        <w:rPr>
          <w:i w:val="0"/>
        </w:rPr>
      </w:pPr>
    </w:p>
    <w:p w14:paraId="1936E5BA" w14:textId="0FF042E0" w:rsidR="3CBA25A9" w:rsidRDefault="3CBA25A9" w:rsidP="3CBA25A9">
      <w:pPr>
        <w:pStyle w:val="Figures"/>
        <w:rPr>
          <w:i w:val="0"/>
        </w:rPr>
      </w:pPr>
    </w:p>
    <w:p w14:paraId="5016D995" w14:textId="5521AD4F" w:rsidR="00EA5851" w:rsidRPr="00205793" w:rsidRDefault="00703D57" w:rsidP="00781E0D">
      <w:pPr>
        <w:pStyle w:val="Figures"/>
        <w:keepNext/>
        <w:jc w:val="center"/>
        <w:rPr>
          <w:i w:val="0"/>
        </w:rPr>
      </w:pPr>
      <w:r w:rsidRPr="00703D57">
        <w:lastRenderedPageBreak/>
        <w:t xml:space="preserve"> </w:t>
      </w:r>
      <w:r w:rsidR="00205793">
        <w:rPr>
          <w:i w:val="0"/>
          <w:noProof/>
        </w:rPr>
        <w:drawing>
          <wp:inline distT="0" distB="0" distL="0" distR="0" wp14:anchorId="0802868B" wp14:editId="4A7F332F">
            <wp:extent cx="5943600" cy="44958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ens1.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4495800"/>
                    </a:xfrm>
                    <a:prstGeom prst="rect">
                      <a:avLst/>
                    </a:prstGeom>
                  </pic:spPr>
                </pic:pic>
              </a:graphicData>
            </a:graphic>
          </wp:inline>
        </w:drawing>
      </w:r>
    </w:p>
    <w:p w14:paraId="105F108B" w14:textId="0F016EEE" w:rsidR="00854389" w:rsidRPr="000F688A" w:rsidRDefault="00EA5851" w:rsidP="009E63A6">
      <w:pPr>
        <w:pStyle w:val="Figures"/>
        <w:rPr>
          <w:rFonts w:ascii="TimesNewRomanPSMT" w:eastAsia="TimesNewRomanPSMT" w:hAnsi="TimesNewRomanPSMT" w:cs="TimesNewRomanPSMT"/>
          <w:color w:val="000000" w:themeColor="text1"/>
          <w:szCs w:val="24"/>
        </w:rPr>
      </w:pPr>
      <w:bookmarkStart w:id="19" w:name="_Ref171606472"/>
      <w:r w:rsidRPr="000F688A">
        <w:rPr>
          <w:color w:val="44546A" w:themeColor="text2"/>
        </w:rPr>
        <w:t xml:space="preserve">Figure </w:t>
      </w:r>
      <w:r w:rsidRPr="000F688A">
        <w:rPr>
          <w:color w:val="44546A" w:themeColor="text2"/>
        </w:rPr>
        <w:fldChar w:fldCharType="begin"/>
      </w:r>
      <w:r w:rsidRPr="000F688A">
        <w:rPr>
          <w:color w:val="44546A" w:themeColor="text2"/>
        </w:rPr>
        <w:instrText xml:space="preserve"> SEQ Figure \* ARABIC </w:instrText>
      </w:r>
      <w:r w:rsidRPr="000F688A">
        <w:rPr>
          <w:color w:val="44546A" w:themeColor="text2"/>
        </w:rPr>
        <w:fldChar w:fldCharType="separate"/>
      </w:r>
      <w:r w:rsidR="0043497A">
        <w:rPr>
          <w:noProof/>
        </w:rPr>
        <w:t>9</w:t>
      </w:r>
      <w:r w:rsidRPr="000F688A">
        <w:rPr>
          <w:color w:val="44546A" w:themeColor="text2"/>
        </w:rPr>
        <w:fldChar w:fldCharType="end"/>
      </w:r>
      <w:bookmarkEnd w:id="19"/>
      <w:r w:rsidRPr="000F688A">
        <w:rPr>
          <w:color w:val="44546A" w:themeColor="text2"/>
        </w:rPr>
        <w:t xml:space="preserve">. </w:t>
      </w:r>
      <w:r w:rsidRPr="000F688A">
        <w:rPr>
          <w:rFonts w:eastAsia="TimesNewRomanPSMT"/>
        </w:rPr>
        <w:t>Study area of TAFB and Mexico Beach, with white lines indicating CSHORE profile transects, colored dots indicating maximum input water levels from ADCIRC simulations, and green dashed line indicating the path of Hurricane Michael.</w:t>
      </w:r>
    </w:p>
    <w:p w14:paraId="587C54FF" w14:textId="0000D79C" w:rsidR="3CBA25A9" w:rsidRDefault="3CBA25A9" w:rsidP="3CBA25A9">
      <w:pPr>
        <w:pStyle w:val="Figures"/>
      </w:pPr>
    </w:p>
    <w:p w14:paraId="560FB3C1" w14:textId="65555F17" w:rsidR="3CBA25A9" w:rsidRDefault="3CBA25A9" w:rsidP="3CBA25A9">
      <w:pPr>
        <w:pStyle w:val="Figures"/>
      </w:pPr>
    </w:p>
    <w:p w14:paraId="6AE7DE03" w14:textId="0DFEB633" w:rsidR="31B01A16" w:rsidRPr="00F128A7" w:rsidRDefault="31B01A16" w:rsidP="3CBA25A9">
      <w:pPr>
        <w:pStyle w:val="Figures"/>
        <w:rPr>
          <w:i w:val="0"/>
        </w:rPr>
      </w:pPr>
      <w:r w:rsidRPr="3CBA25A9">
        <w:rPr>
          <w:i w:val="0"/>
        </w:rPr>
        <w:t xml:space="preserve">An example CSHORE output is given in </w:t>
      </w:r>
      <w:r w:rsidR="00F77054">
        <w:rPr>
          <w:i w:val="0"/>
        </w:rPr>
        <w:fldChar w:fldCharType="begin"/>
      </w:r>
      <w:r w:rsidR="00F77054">
        <w:rPr>
          <w:i w:val="0"/>
        </w:rPr>
        <w:instrText xml:space="preserve"> REF _Ref171606485 \h </w:instrText>
      </w:r>
      <w:r w:rsidR="00F77054">
        <w:rPr>
          <w:i w:val="0"/>
        </w:rPr>
      </w:r>
      <w:r w:rsidR="00F77054">
        <w:rPr>
          <w:i w:val="0"/>
        </w:rPr>
        <w:fldChar w:fldCharType="separate"/>
      </w:r>
      <w:r w:rsidR="00F77054" w:rsidRPr="000F688A">
        <w:rPr>
          <w:rFonts w:asciiTheme="majorBidi" w:hAnsiTheme="majorBidi" w:cstheme="majorBidi"/>
          <w:i w:val="0"/>
          <w:szCs w:val="24"/>
        </w:rPr>
        <w:t xml:space="preserve">Figure </w:t>
      </w:r>
      <w:r w:rsidR="00F77054" w:rsidRPr="000F688A">
        <w:rPr>
          <w:rFonts w:asciiTheme="majorBidi" w:hAnsiTheme="majorBidi" w:cstheme="majorBidi"/>
          <w:i w:val="0"/>
          <w:noProof/>
          <w:szCs w:val="24"/>
        </w:rPr>
        <w:t>10</w:t>
      </w:r>
      <w:r w:rsidR="00F77054">
        <w:rPr>
          <w:i w:val="0"/>
        </w:rPr>
        <w:fldChar w:fldCharType="end"/>
      </w:r>
      <w:r w:rsidR="000F688A">
        <w:rPr>
          <w:i w:val="0"/>
        </w:rPr>
        <w:t xml:space="preserve"> </w:t>
      </w:r>
      <w:r w:rsidR="054AEB40" w:rsidRPr="3CBA25A9">
        <w:rPr>
          <w:i w:val="0"/>
        </w:rPr>
        <w:t>where the blue solid line ind</w:t>
      </w:r>
      <w:r w:rsidR="0DE81A4F" w:rsidRPr="3CBA25A9">
        <w:rPr>
          <w:i w:val="0"/>
        </w:rPr>
        <w:t>i</w:t>
      </w:r>
      <w:r w:rsidR="054AEB40" w:rsidRPr="3CBA25A9">
        <w:rPr>
          <w:i w:val="0"/>
        </w:rPr>
        <w:t xml:space="preserve">cates the modeled water level across </w:t>
      </w:r>
      <w:r w:rsidR="16547A20" w:rsidRPr="3CBA25A9">
        <w:rPr>
          <w:i w:val="0"/>
        </w:rPr>
        <w:t>a 1-km section of a</w:t>
      </w:r>
      <w:r w:rsidR="054AEB40" w:rsidRPr="3CBA25A9">
        <w:rPr>
          <w:i w:val="0"/>
        </w:rPr>
        <w:t xml:space="preserve"> cross-shore </w:t>
      </w:r>
      <w:r w:rsidR="12584D37" w:rsidRPr="3CBA25A9">
        <w:rPr>
          <w:i w:val="0"/>
        </w:rPr>
        <w:t>profile at Mexico Beach, FL at the peak of Hurrican</w:t>
      </w:r>
      <w:r w:rsidR="00DD438D">
        <w:rPr>
          <w:i w:val="0"/>
        </w:rPr>
        <w:t>e</w:t>
      </w:r>
      <w:r w:rsidR="12584D37" w:rsidRPr="3CBA25A9">
        <w:rPr>
          <w:i w:val="0"/>
        </w:rPr>
        <w:t xml:space="preserve"> Michael impact</w:t>
      </w:r>
      <w:r w:rsidR="3C2E2484" w:rsidRPr="3CBA25A9">
        <w:rPr>
          <w:i w:val="0"/>
        </w:rPr>
        <w:t xml:space="preserve">. Black crosses show </w:t>
      </w:r>
      <w:r w:rsidR="3C2E2484" w:rsidRPr="00F128A7">
        <w:rPr>
          <w:i w:val="0"/>
        </w:rPr>
        <w:t>high water marks recorded</w:t>
      </w:r>
      <w:r w:rsidR="740DE397" w:rsidRPr="00F128A7">
        <w:rPr>
          <w:i w:val="0"/>
        </w:rPr>
        <w:t xml:space="preserve"> in the field</w:t>
      </w:r>
      <w:r w:rsidR="00F128A7">
        <w:rPr>
          <w:i w:val="0"/>
        </w:rPr>
        <w:t xml:space="preserve"> </w:t>
      </w:r>
      <w:r w:rsidR="005669A1" w:rsidRPr="00F128A7">
        <w:rPr>
          <w:i w:val="0"/>
        </w:rPr>
        <w:fldChar w:fldCharType="begin"/>
      </w:r>
      <w:r w:rsidR="005669A1" w:rsidRPr="00F128A7">
        <w:rPr>
          <w:i w:val="0"/>
        </w:rPr>
        <w:instrText xml:space="preserve"> ADDIN ZOTERO_ITEM CSL_CITATION {"citationID":"K3tn1HzY","properties":{"formattedCitation":"(USGS, 2018)","plainCitation":"(USGS, 2018)","noteIndex":0},"citationItems":[{"id":3742,"uris":["http://zotero.org/users/local/3kZ0APB2/items/SYNN7AFM"],"itemData":{"id":3742,"type":"dataset","title":"Short-Term Network Data Portal","URL":"http://water.usgs.gov/floods/FEV/.","author":[{"family":"USGS","given":""}],"issued":{"date-parts":[["2018"]]}}}],"schema":"https://github.com/citation-style-language/schema/raw/master/csl-citation.json"} </w:instrText>
      </w:r>
      <w:r w:rsidR="005669A1" w:rsidRPr="00F128A7">
        <w:rPr>
          <w:i w:val="0"/>
        </w:rPr>
        <w:fldChar w:fldCharType="separate"/>
      </w:r>
      <w:r w:rsidR="005669A1" w:rsidRPr="00F128A7">
        <w:rPr>
          <w:i w:val="0"/>
        </w:rPr>
        <w:t>(USGS, 2018)</w:t>
      </w:r>
      <w:r w:rsidR="005669A1" w:rsidRPr="00F128A7">
        <w:rPr>
          <w:i w:val="0"/>
        </w:rPr>
        <w:fldChar w:fldCharType="end"/>
      </w:r>
      <w:r w:rsidR="740DE397" w:rsidRPr="00F128A7">
        <w:rPr>
          <w:i w:val="0"/>
        </w:rPr>
        <w:t xml:space="preserve">. </w:t>
      </w:r>
    </w:p>
    <w:p w14:paraId="1A190F21" w14:textId="3365B9F8" w:rsidR="3CBA25A9" w:rsidRDefault="3CBA25A9" w:rsidP="3CBA25A9">
      <w:pPr>
        <w:pStyle w:val="Figures"/>
        <w:rPr>
          <w:i w:val="0"/>
        </w:rPr>
      </w:pPr>
    </w:p>
    <w:p w14:paraId="7A46776C" w14:textId="3546908B" w:rsidR="00996C6D" w:rsidRPr="00205793" w:rsidRDefault="00205793" w:rsidP="00DD438D">
      <w:pPr>
        <w:pStyle w:val="Figures"/>
        <w:keepNext/>
        <w:jc w:val="center"/>
        <w:rPr>
          <w:i w:val="0"/>
        </w:rPr>
      </w:pPr>
      <w:r>
        <w:rPr>
          <w:i w:val="0"/>
          <w:noProof/>
        </w:rPr>
        <w:lastRenderedPageBreak/>
        <w:drawing>
          <wp:inline distT="0" distB="0" distL="0" distR="0" wp14:anchorId="6F2406CD" wp14:editId="3E28AA10">
            <wp:extent cx="5943600" cy="192595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ens2.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1925955"/>
                    </a:xfrm>
                    <a:prstGeom prst="rect">
                      <a:avLst/>
                    </a:prstGeom>
                  </pic:spPr>
                </pic:pic>
              </a:graphicData>
            </a:graphic>
          </wp:inline>
        </w:drawing>
      </w:r>
    </w:p>
    <w:p w14:paraId="1881ADC1" w14:textId="2AF2D345" w:rsidR="2B84EC31" w:rsidRPr="00205793" w:rsidRDefault="00996C6D" w:rsidP="00DB6253">
      <w:pPr>
        <w:pStyle w:val="Figures"/>
      </w:pPr>
      <w:bookmarkStart w:id="20" w:name="_Ref171606485"/>
      <w:r w:rsidRPr="00205793">
        <w:t xml:space="preserve">Figure </w:t>
      </w:r>
      <w:r w:rsidR="005F6A39">
        <w:fldChar w:fldCharType="begin"/>
      </w:r>
      <w:r w:rsidR="005F6A39">
        <w:instrText xml:space="preserve"> SEQ Figure \* ARABIC </w:instrText>
      </w:r>
      <w:r w:rsidR="005F6A39">
        <w:fldChar w:fldCharType="separate"/>
      </w:r>
      <w:r w:rsidR="0043497A" w:rsidRPr="00205793">
        <w:t>10</w:t>
      </w:r>
      <w:r w:rsidR="005F6A39">
        <w:fldChar w:fldCharType="end"/>
      </w:r>
      <w:bookmarkEnd w:id="20"/>
      <w:r w:rsidRPr="00205793">
        <w:t xml:space="preserve">. </w:t>
      </w:r>
      <w:r w:rsidR="004E768C" w:rsidRPr="00205793">
        <w:rPr>
          <w:rFonts w:eastAsia="TimesNewRomanPSMT"/>
        </w:rPr>
        <w:t>Example of modeled CSHORE run for Mexico Beach at the peak of Hurricane Michael water level impact, zoomed into the coastal area. Model spacing 5 m, time step 20 minutes.</w:t>
      </w:r>
    </w:p>
    <w:p w14:paraId="64D199B8" w14:textId="72A92C1C" w:rsidR="3CBA25A9" w:rsidRDefault="3CBA25A9" w:rsidP="3CBA25A9">
      <w:pPr>
        <w:pStyle w:val="Figures"/>
      </w:pPr>
    </w:p>
    <w:p w14:paraId="62E1DAC1" w14:textId="363A14A5" w:rsidR="00854389" w:rsidRDefault="00854389" w:rsidP="00854389">
      <w:pPr>
        <w:pStyle w:val="Heading3"/>
      </w:pPr>
      <w:r>
        <w:t>2.1</w:t>
      </w:r>
      <w:r w:rsidR="00156B42">
        <w:t>E</w:t>
      </w:r>
      <w:r>
        <w:t xml:space="preserve"> – XBeach</w:t>
      </w:r>
      <w:r w:rsidR="006F5054">
        <w:t>-SB</w:t>
      </w:r>
    </w:p>
    <w:p w14:paraId="7C1A8F03" w14:textId="77777777" w:rsidR="00DB6253" w:rsidRPr="00DB6253" w:rsidRDefault="00DB6253" w:rsidP="00DB6253"/>
    <w:p w14:paraId="254D446B" w14:textId="04BEF3D1" w:rsidR="009336D3" w:rsidRDefault="00035882" w:rsidP="00A44525">
      <w:pPr>
        <w:pStyle w:val="Figures"/>
        <w:rPr>
          <w:i w:val="0"/>
          <w:iCs/>
        </w:rPr>
      </w:pPr>
      <w:r w:rsidRPr="006F5054">
        <w:rPr>
          <w:i w:val="0"/>
          <w:iCs/>
          <w:color w:val="000000"/>
        </w:rPr>
        <w:t xml:space="preserve">XBeach is </w:t>
      </w:r>
      <w:r>
        <w:rPr>
          <w:i w:val="0"/>
          <w:iCs/>
          <w:color w:val="000000"/>
        </w:rPr>
        <w:t xml:space="preserve">a </w:t>
      </w:r>
      <w:r w:rsidRPr="006F5054">
        <w:rPr>
          <w:i w:val="0"/>
          <w:iCs/>
          <w:color w:val="000000"/>
        </w:rPr>
        <w:t xml:space="preserve">process-based, </w:t>
      </w:r>
      <w:r w:rsidRPr="008B5095">
        <w:rPr>
          <w:i w:val="0"/>
          <w:iCs/>
          <w:color w:val="000000"/>
        </w:rPr>
        <w:t>open-source</w:t>
      </w:r>
      <w:r w:rsidRPr="00035882">
        <w:rPr>
          <w:i w:val="0"/>
          <w:iCs/>
          <w:color w:val="000000"/>
        </w:rPr>
        <w:t xml:space="preserve"> </w:t>
      </w:r>
      <w:r w:rsidRPr="0088443F">
        <w:rPr>
          <w:i w:val="0"/>
          <w:iCs/>
          <w:color w:val="000000"/>
        </w:rPr>
        <w:t xml:space="preserve">numerical model capable of simulating hydrodynamics and morphodynamics over complex bathymetry </w:t>
      </w:r>
      <w:r w:rsidR="00F128A7" w:rsidRPr="0088443F">
        <w:rPr>
          <w:i w:val="0"/>
          <w:iCs/>
          <w:color w:val="000000"/>
        </w:rPr>
        <w:fldChar w:fldCharType="begin"/>
      </w:r>
      <w:r w:rsidR="00F128A7" w:rsidRPr="0088443F">
        <w:rPr>
          <w:i w:val="0"/>
          <w:iCs/>
          <w:color w:val="000000"/>
        </w:rPr>
        <w:instrText xml:space="preserve"> ADDIN ZOTERO_ITEM CSL_CITATION {"citationID":"zJPQ53Pu","properties":{"formattedCitation":"(Roelvink et al., 2018, 2009)","plainCitation":"(Roelvink et al., 2018, 2009)","noteIndex":0},"citationItems":[{"id":3405,"uris":["http://zotero.org/users/local/3kZ0APB2/items/YIIDPN3L"],"itemData":{"id":3405,"type":"article-journal","container-title":"Coastal Engineering Journal","page":"103-123","title":"Improving predictions of swash dynamics in XBeach: The role of groupiness and incident-band runup","volume":"134","author":[{"family":"Roelvink","given":"J. A."},{"family":"McCall","given":"R.T."},{"family":"Seyedabdolhossein","given":"M."},{"family":"Nederhoff","given":"K."},{"family":"Dastgheib","given":"A."}],"issued":{"date-parts":[["2018"]]}}},{"id":2402,"uris":["http://zotero.org/users/local/3kZ0APB2/items/QTAV3XB8"],"itemData":{"id":2402,"type":"article-journal","container-title":"Coastal Engineering","page":"1133-1152","title":"Modelling storm impacts on beaches, dunes and barrier islands","title-short":"Modelling storm impacts on beaches, dunes and barrier islands","volume":"56","author":[{"family":"Roelvink","given":"J. A."},{"family":"Reniers","given":"A. J. H. M."},{"family":"Van Dongeren","given":"A.R."},{"family":"Van Thiel de Vries","given":"J.S.M."},{"family":"Lescinski","given":"J."},{"family":"McCall","given":"R.T."}],"issued":{"date-parts":[["2009"]]}}}],"schema":"https://github.com/citation-style-language/schema/raw/master/csl-citation.json"} </w:instrText>
      </w:r>
      <w:r w:rsidR="00F128A7" w:rsidRPr="0088443F">
        <w:rPr>
          <w:i w:val="0"/>
          <w:iCs/>
          <w:color w:val="000000"/>
        </w:rPr>
        <w:fldChar w:fldCharType="separate"/>
      </w:r>
      <w:r w:rsidR="00F128A7" w:rsidRPr="0088443F">
        <w:rPr>
          <w:i w:val="0"/>
        </w:rPr>
        <w:t>(Roelvink et al., 2018, 2009)</w:t>
      </w:r>
      <w:r w:rsidR="00F128A7" w:rsidRPr="0088443F">
        <w:rPr>
          <w:i w:val="0"/>
          <w:iCs/>
          <w:color w:val="000000"/>
        </w:rPr>
        <w:fldChar w:fldCharType="end"/>
      </w:r>
      <w:r w:rsidRPr="0088443F">
        <w:rPr>
          <w:i w:val="0"/>
          <w:iCs/>
          <w:color w:val="000000"/>
        </w:rPr>
        <w:t>. X</w:t>
      </w:r>
      <w:r w:rsidRPr="006F5054">
        <w:rPr>
          <w:i w:val="0"/>
          <w:iCs/>
          <w:color w:val="000000"/>
        </w:rPr>
        <w:t xml:space="preserve">Beach model skill has been demonstrated on sandy barrier islands </w:t>
      </w:r>
      <w:r w:rsidR="00054C38" w:rsidRPr="005721D6">
        <w:rPr>
          <w:i w:val="0"/>
          <w:iCs/>
          <w:color w:val="000000"/>
        </w:rPr>
        <w:fldChar w:fldCharType="begin"/>
      </w:r>
      <w:r w:rsidR="005721D6" w:rsidRPr="005721D6">
        <w:rPr>
          <w:i w:val="0"/>
          <w:iCs/>
          <w:color w:val="000000"/>
        </w:rPr>
        <w:instrText xml:space="preserve"> ADDIN ZOTERO_ITEM CSL_CITATION {"citationID":"qekmDry2","properties":{"formattedCitation":"(Lindemer et al., 2010; McCall et al., 2010; Shambach et al., 2018; Van der Lugt et al., 2019)","plainCitation":"(Lindemer et al., 2010; McCall et al., 2010; Shambach et al., 2018; Van der Lugt et al., 2019)","noteIndex":0},"citationItems":[{"id":1744,"uris":["http://zotero.org/users/local/3kZ0APB2/items/DTJU82KN"],"itemData":{"id":1744,"type":"article-journal","container-title":"Coastal Engineering","page":"985-995","title":"Numerical Simulation of a Low-lying Barrier Island’s Morphological Response to Hurricane Katrina","title-short":"Numerical Simulation of a Low-lying Barrier Island’s Morphological Response to Hurricane Katrina","volume":"57","author":[{"family":"Lindemer","given":"C.A."},{"family":"Plant","given":"N.G."},{"family":"Puleo","given":"J.A."},{"family":"Thompson","given":"D.M."}],"issued":{"date-parts":[["2010"]]}}},{"id":3152,"uris":["http://zotero.org/users/local/3kZ0APB2/items/MRNVPRRP"],"itemData":{"id":3152,"type":"article-journal","container-title":"Coastal Engineering","page":"668-683","title":"Two-dimensional time dependent hurricane overwash and erosion modeling at Santa Rosa Island","volume":"57","author":[{"family":"McCall","given":"R.T."},{"family":"Van Thiel de Vries","given":"J.S.M."},{"family":"Plant","given":"N. G."},{"family":"Van Dongeren","given":"A. R."},{"family":"Roelvink","given":"J. A."},{"family":"Thompson","given":"D.M."},{"family":"Reniers","given":"A. J. H. M."}],"issued":{"date-parts":[["2010"]]}}},{"id":3743,"uris":["http://zotero.org/users/local/3kZ0APB2/items/6NNCW6DN"],"itemData":{"id":3743,"type":"article-journal","container-title":"Coastal Engineering","DOI":"https://doi.org/ 10.1016/j.coastaleng.2017.12.004","page":"26-42","title":"Assessing the impact of extreme storms on barrier beaches along the Atlantic coastline: application to the southern Rhode Island coast","volume":"133","author":[{"family":"Shambach","given":"L."},{"family":"Grilli","given":"A.R."},{"family":"Grilli","given":"S. T."},{"family":"Hashemi","given":"M.R."},{"family":"King","given":"J.W."}],"issued":{"date-parts":[["2018"]]}}},{"id":3598,"uris":["http://zotero.org/users/local/3kZ0APB2/items/VJRTHWIS"],"itemData":{"id":3598,"type":"article-journal","container-title":"Estuarine, Coast and Shelf Science","DOI":"https://doi.org/10.1016/j.ecss.2019.106404","title":"Morphodynamic modeling of the response of two barrier islands to Atlantic hurricane forcing","volume":"229","author":[{"family":"Van der Lugt","given":"M.A."},{"family":"Quataert","given":"E."},{"family":"Van Dongeren","given":"A. R."},{"family":"Van Ormondt","given":"M."},{"family":"Sherwood","given":"C.R."}],"issued":{"date-parts":[["2019"]]}}}],"schema":"https://github.com/citation-style-language/schema/raw/master/csl-citation.json"} </w:instrText>
      </w:r>
      <w:r w:rsidR="00054C38" w:rsidRPr="005721D6">
        <w:rPr>
          <w:i w:val="0"/>
          <w:iCs/>
          <w:color w:val="000000"/>
        </w:rPr>
        <w:fldChar w:fldCharType="separate"/>
      </w:r>
      <w:r w:rsidR="005721D6" w:rsidRPr="005721D6">
        <w:rPr>
          <w:i w:val="0"/>
        </w:rPr>
        <w:t>(Lindemer et al., 2010; McCall et al., 2010; Shambach et al., 2018; Van der Lugt et al., 2019)</w:t>
      </w:r>
      <w:r w:rsidR="00054C38" w:rsidRPr="005721D6">
        <w:rPr>
          <w:i w:val="0"/>
          <w:iCs/>
          <w:color w:val="000000"/>
        </w:rPr>
        <w:fldChar w:fldCharType="end"/>
      </w:r>
      <w:r w:rsidR="005721D6" w:rsidRPr="005721D6">
        <w:rPr>
          <w:i w:val="0"/>
          <w:iCs/>
        </w:rPr>
        <w:t>,</w:t>
      </w:r>
      <w:r w:rsidR="005721D6">
        <w:rPr>
          <w:i w:val="0"/>
          <w:iCs/>
        </w:rPr>
        <w:t xml:space="preserve"> ur</w:t>
      </w:r>
      <w:r w:rsidRPr="00EE2748">
        <w:rPr>
          <w:i w:val="0"/>
          <w:iCs/>
          <w:color w:val="000000"/>
        </w:rPr>
        <w:t xml:space="preserve">banized coasts </w:t>
      </w:r>
      <w:r w:rsidR="00FA343C" w:rsidRPr="000757C0">
        <w:rPr>
          <w:i w:val="0"/>
          <w:iCs/>
          <w:color w:val="000000"/>
        </w:rPr>
        <w:fldChar w:fldCharType="begin"/>
      </w:r>
      <w:r w:rsidR="00FA343C" w:rsidRPr="000757C0">
        <w:rPr>
          <w:i w:val="0"/>
          <w:iCs/>
          <w:color w:val="000000"/>
        </w:rPr>
        <w:instrText xml:space="preserve"> ADDIN ZOTERO_ITEM CSL_CITATION {"citationID":"7axlH31R","properties":{"formattedCitation":"(Smallegan et al., 2016; Van Verseveld et al., 2015)","plainCitation":"(Smallegan et al., 2016; Van Verseveld et al., 2015)","noteIndex":0},"citationItems":[{"id":3320,"uris":["http://zotero.org/users/local/3kZ0APB2/items/VZEB985Z"],"itemData":{"id":3320,"type":"article-journal","container-title":"Coastal Engineering","page":"102-110","title":"Morphological response of a sandy barrier island with a buried seawall during Hurricane Sandy","volume":"110","author":[{"family":"Smallegan","given":"S.M."},{"family":"Irish","given":"J. L."},{"family":"Van Dongeren","given":"A. R."},{"family":"Den Bieman","given":"J.P."}],"issued":{"date-parts":[["2016"]]}}},{"id":3494,"uris":["http://zotero.org/users/local/3kZ0APB2/items/QC3RUUHL"],"itemData":{"id":3494,"type":"article-journal","container-title":"Coastal Engineering","issue":"103","page":"1-14","title":"Modelling multi-hazard hurricane damages on an urbanized coast with a Bayesian Network approach","author":[{"family":"Van Verseveld","given":"H.C.W."},{"family":"Van Dongeren","given":"A. R."},{"family":"Plant","given":"N. G."},{"family":"Jager","given":"W.S."},{"family":"Den Heijer","given":"C."}],"issued":{"date-parts":[["2015"]]}}}],"schema":"https://github.com/citation-style-language/schema/raw/master/csl-citation.json"} </w:instrText>
      </w:r>
      <w:r w:rsidR="00FA343C" w:rsidRPr="000757C0">
        <w:rPr>
          <w:i w:val="0"/>
          <w:iCs/>
          <w:color w:val="000000"/>
        </w:rPr>
        <w:fldChar w:fldCharType="separate"/>
      </w:r>
      <w:r w:rsidR="00FA343C" w:rsidRPr="000757C0">
        <w:rPr>
          <w:i w:val="0"/>
        </w:rPr>
        <w:t>(Smallegan et al., 2016; Van Verseveld et al., 2015)</w:t>
      </w:r>
      <w:r w:rsidR="00FA343C" w:rsidRPr="000757C0">
        <w:rPr>
          <w:i w:val="0"/>
          <w:iCs/>
          <w:color w:val="000000"/>
        </w:rPr>
        <w:fldChar w:fldCharType="end"/>
      </w:r>
      <w:r w:rsidR="00FA343C" w:rsidRPr="000757C0">
        <w:rPr>
          <w:i w:val="0"/>
          <w:iCs/>
        </w:rPr>
        <w:t xml:space="preserve"> </w:t>
      </w:r>
      <w:r w:rsidRPr="000757C0">
        <w:rPr>
          <w:i w:val="0"/>
          <w:iCs/>
          <w:color w:val="000000"/>
        </w:rPr>
        <w:t xml:space="preserve">and gravel beaches </w:t>
      </w:r>
      <w:r w:rsidR="000757C0" w:rsidRPr="000757C0">
        <w:rPr>
          <w:i w:val="0"/>
          <w:iCs/>
          <w:color w:val="000000"/>
        </w:rPr>
        <w:fldChar w:fldCharType="begin"/>
      </w:r>
      <w:r w:rsidR="000757C0" w:rsidRPr="000757C0">
        <w:rPr>
          <w:i w:val="0"/>
          <w:iCs/>
          <w:color w:val="000000"/>
        </w:rPr>
        <w:instrText xml:space="preserve"> ADDIN ZOTERO_ITEM CSL_CITATION {"citationID":"hQeyVhMj","properties":{"formattedCitation":"(McCall et al., 2015)","plainCitation":"(McCall et al., 2015)","noteIndex":0},"citationItems":[{"id":3227,"uris":["http://zotero.org/users/local/3kZ0APB2/items/9MK5SDXM"],"itemData":{"id":3227,"type":"article-journal","container-title":"Coastal Engineering","page":"52-66","title":"Modelling the morphodynamics of gravel beaches during storms with XBeach-G","volume":"103","author":[{"family":"McCall","given":"R.T."},{"family":"Masselink","given":"G."},{"family":"Poate","given":"T."},{"family":"Roelvink","given":"J. A."},{"family":"Almeida","given":"L.P."}],"issued":{"date-parts":[["2015"]]}}}],"schema":"https://github.com/citation-style-language/schema/raw/master/csl-citation.json"} </w:instrText>
      </w:r>
      <w:r w:rsidR="000757C0" w:rsidRPr="000757C0">
        <w:rPr>
          <w:i w:val="0"/>
          <w:iCs/>
          <w:color w:val="000000"/>
        </w:rPr>
        <w:fldChar w:fldCharType="separate"/>
      </w:r>
      <w:r w:rsidR="000757C0" w:rsidRPr="000757C0">
        <w:rPr>
          <w:i w:val="0"/>
        </w:rPr>
        <w:t>(McCall et al., 2015)</w:t>
      </w:r>
      <w:r w:rsidR="000757C0" w:rsidRPr="000757C0">
        <w:rPr>
          <w:i w:val="0"/>
          <w:iCs/>
          <w:color w:val="000000"/>
        </w:rPr>
        <w:fldChar w:fldCharType="end"/>
      </w:r>
      <w:r w:rsidRPr="000757C0">
        <w:rPr>
          <w:i w:val="0"/>
          <w:iCs/>
          <w:color w:val="000000"/>
        </w:rPr>
        <w:t>.</w:t>
      </w:r>
      <w:r w:rsidR="009336D3" w:rsidRPr="000757C0">
        <w:rPr>
          <w:i w:val="0"/>
          <w:iCs/>
          <w:color w:val="000000"/>
        </w:rPr>
        <w:t xml:space="preserve"> </w:t>
      </w:r>
      <w:r w:rsidR="00342E23" w:rsidRPr="000757C0">
        <w:rPr>
          <w:i w:val="0"/>
          <w:iCs/>
          <w:color w:val="000000"/>
        </w:rPr>
        <w:t>Th</w:t>
      </w:r>
      <w:r w:rsidR="00342E23" w:rsidRPr="008B5095">
        <w:rPr>
          <w:i w:val="0"/>
          <w:iCs/>
          <w:color w:val="000000"/>
        </w:rPr>
        <w:t>e 2D depth-averaged model can be executed in surfbeat mode (XBeach-SB) or</w:t>
      </w:r>
      <w:r w:rsidR="00342E23">
        <w:rPr>
          <w:i w:val="0"/>
          <w:iCs/>
          <w:color w:val="000000"/>
        </w:rPr>
        <w:t xml:space="preserve"> </w:t>
      </w:r>
      <w:r w:rsidR="00342E23" w:rsidRPr="008B5095">
        <w:rPr>
          <w:i w:val="0"/>
          <w:iCs/>
          <w:color w:val="000000"/>
        </w:rPr>
        <w:t>non-hydrostatic mode (XBeach-NH).</w:t>
      </w:r>
      <w:r w:rsidR="00342E23">
        <w:rPr>
          <w:i w:val="0"/>
          <w:iCs/>
          <w:color w:val="000000"/>
        </w:rPr>
        <w:t xml:space="preserve"> </w:t>
      </w:r>
      <w:r w:rsidR="00A45FF5">
        <w:rPr>
          <w:i w:val="0"/>
          <w:iCs/>
          <w:color w:val="000000"/>
        </w:rPr>
        <w:t>Only the surfbeat mode is used in this demonstration.</w:t>
      </w:r>
    </w:p>
    <w:p w14:paraId="48FC3505" w14:textId="77777777" w:rsidR="009336D3" w:rsidRDefault="009336D3" w:rsidP="00A44525">
      <w:pPr>
        <w:pStyle w:val="Figures"/>
        <w:rPr>
          <w:i w:val="0"/>
          <w:iCs/>
        </w:rPr>
      </w:pPr>
    </w:p>
    <w:p w14:paraId="2E8D1B23" w14:textId="12094557" w:rsidR="003359D3" w:rsidRPr="009336D3" w:rsidRDefault="00342E23" w:rsidP="00A44525">
      <w:pPr>
        <w:pStyle w:val="Figures"/>
        <w:rPr>
          <w:i w:val="0"/>
          <w:iCs/>
          <w:color w:val="000000"/>
        </w:rPr>
      </w:pPr>
      <w:r w:rsidRPr="008B5095">
        <w:rPr>
          <w:i w:val="0"/>
          <w:iCs/>
        </w:rPr>
        <w:t>XBeach</w:t>
      </w:r>
      <w:r w:rsidR="00BF7790">
        <w:rPr>
          <w:i w:val="0"/>
          <w:iCs/>
        </w:rPr>
        <w:t xml:space="preserve">-SB (Figure 11) </w:t>
      </w:r>
      <w:r w:rsidRPr="008B5095">
        <w:rPr>
          <w:i w:val="0"/>
          <w:iCs/>
        </w:rPr>
        <w:t>resolves the short-wave envelope</w:t>
      </w:r>
      <w:r>
        <w:rPr>
          <w:i w:val="0"/>
          <w:iCs/>
        </w:rPr>
        <w:t xml:space="preserve"> without</w:t>
      </w:r>
      <w:r w:rsidRPr="008B5095">
        <w:rPr>
          <w:i w:val="0"/>
          <w:iCs/>
        </w:rPr>
        <w:t xml:space="preserve"> phase information, </w:t>
      </w:r>
      <w:r>
        <w:rPr>
          <w:i w:val="0"/>
          <w:iCs/>
        </w:rPr>
        <w:t xml:space="preserve">thereby </w:t>
      </w:r>
      <w:r w:rsidRPr="008B5095">
        <w:rPr>
          <w:i w:val="0"/>
          <w:iCs/>
        </w:rPr>
        <w:t>reducing resolution and computation time requirements. T</w:t>
      </w:r>
      <w:r w:rsidRPr="008B5095">
        <w:rPr>
          <w:i w:val="0"/>
          <w:iCs/>
          <w:color w:val="000000"/>
        </w:rPr>
        <w:t>he nonlinear shallow water wave equations calculate low frequency and mean flows. A wave action balance equation</w:t>
      </w:r>
      <w:r>
        <w:rPr>
          <w:i w:val="0"/>
          <w:iCs/>
          <w:color w:val="000000"/>
        </w:rPr>
        <w:t xml:space="preserve"> </w:t>
      </w:r>
      <w:r w:rsidRPr="008B5095">
        <w:rPr>
          <w:i w:val="0"/>
          <w:iCs/>
          <w:color w:val="000000"/>
        </w:rPr>
        <w:t>is coupled with a roller energy balance equation</w:t>
      </w:r>
      <w:r>
        <w:rPr>
          <w:i w:val="0"/>
          <w:iCs/>
          <w:color w:val="000000"/>
        </w:rPr>
        <w:t xml:space="preserve"> to </w:t>
      </w:r>
      <w:r w:rsidRPr="008B5095">
        <w:rPr>
          <w:i w:val="0"/>
          <w:iCs/>
          <w:color w:val="000000"/>
        </w:rPr>
        <w:t>determine radiation stress gradients. Sediment transport is modeled using a depth-averaged advection diffusion equation where sediment entrainment and deposition is determined by the difference between the depth-averaged and equilibrium sediment concentrations. Bed levels are updated according to gradients in sediment transport rates and an avalanching term to model dune slumping that uses critical bed slopes for wet and dry grid cells.</w:t>
      </w:r>
    </w:p>
    <w:p w14:paraId="0BF04EBA" w14:textId="77777777" w:rsidR="00403812" w:rsidRDefault="002C5AED" w:rsidP="00EE2748">
      <w:pPr>
        <w:pStyle w:val="Figures"/>
        <w:keepNext/>
        <w:jc w:val="center"/>
      </w:pPr>
      <w:r>
        <w:rPr>
          <w:i w:val="0"/>
          <w:iCs/>
          <w:noProof/>
          <w:szCs w:val="24"/>
        </w:rPr>
        <w:lastRenderedPageBreak/>
        <w:drawing>
          <wp:inline distT="0" distB="0" distL="0" distR="0" wp14:anchorId="330A8081" wp14:editId="6BE26BB2">
            <wp:extent cx="5044190" cy="3458873"/>
            <wp:effectExtent l="0" t="0" r="0" b="0"/>
            <wp:docPr id="1226457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7055" name="Picture 1226457055"/>
                    <pic:cNvPicPr/>
                  </pic:nvPicPr>
                  <pic:blipFill>
                    <a:blip r:embed="rId40">
                      <a:extLst>
                        <a:ext uri="{28A0092B-C50C-407E-A947-70E740481C1C}">
                          <a14:useLocalDpi xmlns:a14="http://schemas.microsoft.com/office/drawing/2010/main" val="0"/>
                        </a:ext>
                      </a:extLst>
                    </a:blip>
                    <a:stretch>
                      <a:fillRect/>
                    </a:stretch>
                  </pic:blipFill>
                  <pic:spPr>
                    <a:xfrm>
                      <a:off x="0" y="0"/>
                      <a:ext cx="5045982" cy="3460102"/>
                    </a:xfrm>
                    <a:prstGeom prst="rect">
                      <a:avLst/>
                    </a:prstGeom>
                  </pic:spPr>
                </pic:pic>
              </a:graphicData>
            </a:graphic>
          </wp:inline>
        </w:drawing>
      </w:r>
    </w:p>
    <w:p w14:paraId="60359DD7" w14:textId="6E179E01" w:rsidR="003359D3" w:rsidRPr="005253B3" w:rsidRDefault="00403812" w:rsidP="00DB6253">
      <w:pPr>
        <w:pStyle w:val="Figures"/>
        <w:rPr>
          <w:szCs w:val="36"/>
        </w:rPr>
      </w:pPr>
      <w:bookmarkStart w:id="21" w:name="_Ref171606589"/>
      <w:r w:rsidRPr="00BF7790">
        <w:t xml:space="preserve">Figure </w:t>
      </w:r>
      <w:r w:rsidR="005F6A39">
        <w:fldChar w:fldCharType="begin"/>
      </w:r>
      <w:r w:rsidR="005F6A39">
        <w:instrText xml:space="preserve"> SEQ Figure \* ARABIC </w:instrText>
      </w:r>
      <w:r w:rsidR="005F6A39">
        <w:fldChar w:fldCharType="separate"/>
      </w:r>
      <w:r w:rsidR="0043497A" w:rsidRPr="00BF7790">
        <w:t>11</w:t>
      </w:r>
      <w:r w:rsidR="005F6A39">
        <w:fldChar w:fldCharType="end"/>
      </w:r>
      <w:bookmarkEnd w:id="21"/>
      <w:r w:rsidRPr="00BF7790">
        <w:t xml:space="preserve">. </w:t>
      </w:r>
      <w:r w:rsidRPr="00BF7790">
        <w:rPr>
          <w:highlight w:val="white"/>
        </w:rPr>
        <w:t>Example XBeach-SB output showing inundation and water levels during Hurricane Michael on the barrier island in front of Tyndall</w:t>
      </w:r>
      <w:r w:rsidRPr="00BF7790">
        <w:t>.</w:t>
      </w:r>
    </w:p>
    <w:p w14:paraId="140A0A30" w14:textId="77777777" w:rsidR="003359D3" w:rsidRPr="00BF7790" w:rsidRDefault="003359D3" w:rsidP="00A44525">
      <w:pPr>
        <w:pStyle w:val="Figures"/>
        <w:rPr>
          <w:i w:val="0"/>
          <w:iCs/>
          <w:color w:val="000000"/>
        </w:rPr>
      </w:pPr>
    </w:p>
    <w:p w14:paraId="6E501F4E" w14:textId="775802DD" w:rsidR="003359D3" w:rsidRDefault="009336D3" w:rsidP="003359D3">
      <w:pPr>
        <w:pStyle w:val="Figures"/>
        <w:rPr>
          <w:i w:val="0"/>
          <w:iCs/>
          <w:color w:val="000000"/>
        </w:rPr>
      </w:pPr>
      <w:r w:rsidRPr="008B5095">
        <w:rPr>
          <w:i w:val="0"/>
          <w:iCs/>
        </w:rPr>
        <w:t>XBeach has been validated with a wide range of analytical, laboratory</w:t>
      </w:r>
      <w:r>
        <w:rPr>
          <w:i w:val="0"/>
          <w:iCs/>
        </w:rPr>
        <w:t>,</w:t>
      </w:r>
      <w:r w:rsidRPr="008B5095">
        <w:rPr>
          <w:i w:val="0"/>
          <w:iCs/>
        </w:rPr>
        <w:t xml:space="preserve"> and field test cases using a standard set of parameter settings.</w:t>
      </w:r>
      <w:r>
        <w:rPr>
          <w:i w:val="0"/>
          <w:iCs/>
          <w:color w:val="000000"/>
        </w:rPr>
        <w:t xml:space="preserve"> </w:t>
      </w:r>
      <w:r w:rsidRPr="008B5095">
        <w:rPr>
          <w:i w:val="0"/>
          <w:iCs/>
          <w:color w:val="000000"/>
        </w:rPr>
        <w:t xml:space="preserve">The hydrodynamic modules </w:t>
      </w:r>
      <w:r>
        <w:rPr>
          <w:i w:val="0"/>
          <w:iCs/>
          <w:color w:val="000000"/>
        </w:rPr>
        <w:t>can</w:t>
      </w:r>
      <w:r w:rsidRPr="008B5095">
        <w:rPr>
          <w:i w:val="0"/>
          <w:iCs/>
          <w:color w:val="000000"/>
        </w:rPr>
        <w:t xml:space="preserve"> simulat</w:t>
      </w:r>
      <w:r>
        <w:rPr>
          <w:i w:val="0"/>
          <w:iCs/>
          <w:color w:val="000000"/>
        </w:rPr>
        <w:t>e</w:t>
      </w:r>
      <w:r w:rsidRPr="008B5095">
        <w:rPr>
          <w:i w:val="0"/>
          <w:iCs/>
          <w:color w:val="000000"/>
        </w:rPr>
        <w:t xml:space="preserve"> sea-swell wave transformation (refraction, shoaling</w:t>
      </w:r>
      <w:r>
        <w:rPr>
          <w:i w:val="0"/>
          <w:iCs/>
          <w:color w:val="000000"/>
        </w:rPr>
        <w:t>,</w:t>
      </w:r>
      <w:r w:rsidRPr="008B5095">
        <w:rPr>
          <w:i w:val="0"/>
          <w:iCs/>
          <w:color w:val="000000"/>
        </w:rPr>
        <w:t xml:space="preserve"> and breaking), low-frequency wave (infragravity wave) transformation (generation, propagation</w:t>
      </w:r>
      <w:r>
        <w:rPr>
          <w:i w:val="0"/>
          <w:iCs/>
          <w:color w:val="000000"/>
        </w:rPr>
        <w:t>,</w:t>
      </w:r>
      <w:r w:rsidRPr="008B5095">
        <w:rPr>
          <w:i w:val="0"/>
          <w:iCs/>
          <w:color w:val="000000"/>
        </w:rPr>
        <w:t xml:space="preserve"> and dissipation), wave-induced set-up</w:t>
      </w:r>
      <w:r>
        <w:rPr>
          <w:i w:val="0"/>
          <w:iCs/>
          <w:color w:val="000000"/>
        </w:rPr>
        <w:t>,</w:t>
      </w:r>
      <w:r w:rsidRPr="008B5095">
        <w:rPr>
          <w:i w:val="0"/>
          <w:iCs/>
          <w:color w:val="000000"/>
        </w:rPr>
        <w:t xml:space="preserve"> unsteady currents, </w:t>
      </w:r>
      <w:r>
        <w:rPr>
          <w:i w:val="0"/>
          <w:iCs/>
          <w:color w:val="000000"/>
        </w:rPr>
        <w:t>and</w:t>
      </w:r>
      <w:r w:rsidRPr="008B5095">
        <w:rPr>
          <w:i w:val="0"/>
          <w:iCs/>
          <w:color w:val="000000"/>
        </w:rPr>
        <w:t xml:space="preserve"> overwash and coastal flooding</w:t>
      </w:r>
      <w:r>
        <w:rPr>
          <w:i w:val="0"/>
          <w:iCs/>
          <w:color w:val="000000"/>
        </w:rPr>
        <w:t xml:space="preserve">. </w:t>
      </w:r>
      <w:r w:rsidRPr="008B5095">
        <w:rPr>
          <w:i w:val="0"/>
          <w:iCs/>
          <w:color w:val="000000"/>
        </w:rPr>
        <w:t xml:space="preserve">The morphodynamic modules </w:t>
      </w:r>
      <w:r>
        <w:rPr>
          <w:i w:val="0"/>
          <w:iCs/>
          <w:color w:val="000000"/>
        </w:rPr>
        <w:t>simulate</w:t>
      </w:r>
      <w:r w:rsidRPr="008B5095">
        <w:rPr>
          <w:i w:val="0"/>
          <w:iCs/>
          <w:color w:val="000000"/>
        </w:rPr>
        <w:t xml:space="preserve"> bed load transport, suspended load transport, </w:t>
      </w:r>
      <w:r w:rsidRPr="00C2370B">
        <w:rPr>
          <w:i w:val="0"/>
          <w:iCs/>
          <w:color w:val="000000"/>
        </w:rPr>
        <w:t xml:space="preserve">bed level changes, and all four dune impact regimes as defined by </w:t>
      </w:r>
      <w:r w:rsidR="00A45FF5" w:rsidRPr="00C2370B">
        <w:rPr>
          <w:i w:val="0"/>
          <w:iCs/>
          <w:color w:val="000000"/>
        </w:rPr>
        <w:fldChar w:fldCharType="begin"/>
      </w:r>
      <w:r w:rsidR="00A45FF5" w:rsidRPr="00C2370B">
        <w:rPr>
          <w:i w:val="0"/>
          <w:iCs/>
          <w:color w:val="000000"/>
        </w:rPr>
        <w:instrText xml:space="preserve"> ADDIN ZOTERO_ITEM CSL_CITATION {"citationID":"YGKGDTga","properties":{"formattedCitation":"(Sallenger, 2000)","plainCitation":"(Sallenger, 2000)","noteIndex":0},"citationItems":[{"id":2461,"uris":["http://zotero.org/users/local/3kZ0APB2/items/QGAVXAA6"],"itemData":{"id":2461,"type":"article-journal","abstract":"A new scale is proposed that categorizes impacts to natural barrier islands resulting from tropical and extra-tropical storms. The proposed scale is fundamentally different than existing storm-related scales in that the coupling between forcing processes and the geometry of the coast is explicitly included. Four regimes, representing different levels of impact, are defined. Within each regime, patterns and relative magnitudes of net erosion and accretion are argued to be unique. The borders between regimes represent thresholds defining where processes and magnitudes of impacts change dramatically. Impact level I is the 'swash' regime describing a storm where runup is confined to the foreshore. The foreshore typically erodes during the storm and recovers following the storm; hence, there is no net change. Impact level 2 is the 'collision' regime describing a storm where the wave runup exceeds the threshold of the base of the foredune ridge. Swash impacts the dune forcing net erosion. Impact level 3 is the 'overwash' regime describing a storm where wave runup overtops the berm or, if present, the foredune ridge. The associated net landward sand transport contributes to net migration of the barrier landward. Impact level 4 is the 'inundation' regime describing a storm where the storm surge is sufficient to completely and continuously submerge the barrier island. Sand undergoes net landward transport over the barrier island; limited evidence suggests the quantities and distance of transport are much greater than what occurs during the 'overwash' regime.","archive_location":"ISI:000089758800034","container-title":"Journal of Coastal Research","issue":"3","journalAbbreviation":"J. Coast. Res.","page":"890-895","title":"Storm impact scale for barrier islands","title-short":"Storm impact scale for barrier islands","volume":"16","author":[{"family":"Sallenger","given":"A. H."}],"issued":{"date-parts":[["2000"]],"season":"Sum"}}}],"schema":"https://github.com/citation-style-language/schema/raw/master/csl-citation.json"} </w:instrText>
      </w:r>
      <w:r w:rsidR="00A45FF5" w:rsidRPr="00C2370B">
        <w:rPr>
          <w:i w:val="0"/>
          <w:iCs/>
          <w:color w:val="000000"/>
        </w:rPr>
        <w:fldChar w:fldCharType="separate"/>
      </w:r>
      <w:r w:rsidR="00A45FF5" w:rsidRPr="00C2370B">
        <w:rPr>
          <w:i w:val="0"/>
        </w:rPr>
        <w:t xml:space="preserve">Sallenger </w:t>
      </w:r>
      <w:r w:rsidR="00C2370B">
        <w:rPr>
          <w:i w:val="0"/>
        </w:rPr>
        <w:t>(</w:t>
      </w:r>
      <w:r w:rsidR="00A45FF5" w:rsidRPr="00C2370B">
        <w:rPr>
          <w:i w:val="0"/>
        </w:rPr>
        <w:t>2000)</w:t>
      </w:r>
      <w:r w:rsidR="00A45FF5" w:rsidRPr="00C2370B">
        <w:rPr>
          <w:i w:val="0"/>
          <w:iCs/>
          <w:color w:val="000000"/>
        </w:rPr>
        <w:fldChar w:fldCharType="end"/>
      </w:r>
      <w:r w:rsidRPr="00C2370B">
        <w:rPr>
          <w:i w:val="0"/>
          <w:iCs/>
        </w:rPr>
        <w:t>. T</w:t>
      </w:r>
      <w:r w:rsidRPr="006F5054">
        <w:rPr>
          <w:i w:val="0"/>
          <w:iCs/>
        </w:rPr>
        <w:t xml:space="preserve">hese hydro- and morpho-dynamic processes can also </w:t>
      </w:r>
      <w:r>
        <w:rPr>
          <w:i w:val="0"/>
          <w:iCs/>
          <w:color w:val="000000"/>
        </w:rPr>
        <w:t>be simulated around</w:t>
      </w:r>
      <w:r>
        <w:rPr>
          <w:i w:val="0"/>
          <w:iCs/>
        </w:rPr>
        <w:t xml:space="preserve"> </w:t>
      </w:r>
      <w:r w:rsidRPr="008B5095">
        <w:rPr>
          <w:i w:val="0"/>
          <w:iCs/>
          <w:color w:val="000000"/>
        </w:rPr>
        <w:t xml:space="preserve">structures </w:t>
      </w:r>
      <w:r>
        <w:rPr>
          <w:i w:val="0"/>
          <w:iCs/>
          <w:color w:val="000000"/>
        </w:rPr>
        <w:t>and</w:t>
      </w:r>
      <w:r w:rsidRPr="008B5095">
        <w:rPr>
          <w:i w:val="0"/>
          <w:iCs/>
          <w:color w:val="000000"/>
        </w:rPr>
        <w:t xml:space="preserve"> </w:t>
      </w:r>
      <w:r>
        <w:rPr>
          <w:i w:val="0"/>
          <w:iCs/>
          <w:color w:val="000000"/>
        </w:rPr>
        <w:t xml:space="preserve">on </w:t>
      </w:r>
      <w:r w:rsidRPr="008B5095">
        <w:rPr>
          <w:i w:val="0"/>
          <w:iCs/>
          <w:color w:val="000000"/>
        </w:rPr>
        <w:t>vegetated coasts</w:t>
      </w:r>
      <w:r>
        <w:rPr>
          <w:i w:val="0"/>
          <w:iCs/>
          <w:color w:val="000000"/>
        </w:rPr>
        <w:t>.</w:t>
      </w:r>
      <w:r w:rsidRPr="008B5095">
        <w:rPr>
          <w:i w:val="0"/>
          <w:iCs/>
          <w:color w:val="000000"/>
        </w:rPr>
        <w:t xml:space="preserve"> Coastal structures </w:t>
      </w:r>
      <w:r>
        <w:rPr>
          <w:i w:val="0"/>
          <w:iCs/>
          <w:color w:val="000000"/>
        </w:rPr>
        <w:t>are</w:t>
      </w:r>
      <w:r w:rsidRPr="008B5095">
        <w:rPr>
          <w:i w:val="0"/>
          <w:iCs/>
          <w:color w:val="000000"/>
        </w:rPr>
        <w:t xml:space="preserve"> represented as “non-erodible” grid cells such that changes in elevation </w:t>
      </w:r>
      <w:r>
        <w:rPr>
          <w:i w:val="0"/>
          <w:iCs/>
          <w:color w:val="000000"/>
        </w:rPr>
        <w:t>at or below the specified structure elevation</w:t>
      </w:r>
      <w:r w:rsidRPr="008B5095">
        <w:rPr>
          <w:i w:val="0"/>
          <w:iCs/>
          <w:color w:val="000000"/>
        </w:rPr>
        <w:t xml:space="preserve"> are not allowed to occur</w:t>
      </w:r>
      <w:r>
        <w:rPr>
          <w:i w:val="0"/>
          <w:iCs/>
          <w:color w:val="000000"/>
        </w:rPr>
        <w:t>.</w:t>
      </w:r>
      <w:r w:rsidRPr="008B5095">
        <w:rPr>
          <w:i w:val="0"/>
          <w:iCs/>
          <w:color w:val="000000"/>
        </w:rPr>
        <w:t xml:space="preserve"> </w:t>
      </w:r>
      <w:r>
        <w:rPr>
          <w:i w:val="0"/>
          <w:iCs/>
          <w:color w:val="000000"/>
        </w:rPr>
        <w:t>V</w:t>
      </w:r>
      <w:r w:rsidRPr="008B5095">
        <w:rPr>
          <w:i w:val="0"/>
          <w:iCs/>
          <w:color w:val="000000"/>
        </w:rPr>
        <w:t xml:space="preserve">egetation can be included by specifying </w:t>
      </w:r>
      <w:r>
        <w:rPr>
          <w:i w:val="0"/>
          <w:iCs/>
          <w:color w:val="000000"/>
        </w:rPr>
        <w:t xml:space="preserve">the </w:t>
      </w:r>
      <w:r w:rsidRPr="008B5095">
        <w:rPr>
          <w:i w:val="0"/>
          <w:iCs/>
          <w:color w:val="000000"/>
        </w:rPr>
        <w:t xml:space="preserve">type and location. </w:t>
      </w:r>
      <w:r w:rsidR="003359D3" w:rsidRPr="008B5095">
        <w:rPr>
          <w:i w:val="0"/>
          <w:iCs/>
          <w:color w:val="000000"/>
        </w:rPr>
        <w:t xml:space="preserve"> </w:t>
      </w:r>
      <w:r w:rsidR="003359D3">
        <w:rPr>
          <w:i w:val="0"/>
          <w:iCs/>
          <w:color w:val="000000"/>
        </w:rPr>
        <w:t xml:space="preserve">The process for running XBeach-SB is shown in </w:t>
      </w:r>
      <w:r w:rsidR="00754161">
        <w:rPr>
          <w:i w:val="0"/>
          <w:iCs/>
          <w:color w:val="000000"/>
          <w:highlight w:val="yellow"/>
        </w:rPr>
        <w:fldChar w:fldCharType="begin"/>
      </w:r>
      <w:r w:rsidR="00754161">
        <w:rPr>
          <w:i w:val="0"/>
          <w:iCs/>
          <w:color w:val="000000"/>
        </w:rPr>
        <w:instrText xml:space="preserve"> REF _Ref171606868 \h </w:instrText>
      </w:r>
      <w:r w:rsidR="00754161">
        <w:rPr>
          <w:i w:val="0"/>
          <w:iCs/>
          <w:color w:val="000000"/>
          <w:highlight w:val="yellow"/>
        </w:rPr>
      </w:r>
      <w:r w:rsidR="00754161">
        <w:rPr>
          <w:i w:val="0"/>
          <w:iCs/>
          <w:color w:val="000000"/>
          <w:highlight w:val="yellow"/>
        </w:rPr>
        <w:fldChar w:fldCharType="separate"/>
      </w:r>
      <w:r w:rsidR="00754161" w:rsidRPr="0039781F">
        <w:rPr>
          <w:i w:val="0"/>
          <w:szCs w:val="24"/>
        </w:rPr>
        <w:t xml:space="preserve">Figure </w:t>
      </w:r>
      <w:r w:rsidR="00754161" w:rsidRPr="0039781F">
        <w:rPr>
          <w:i w:val="0"/>
          <w:noProof/>
          <w:szCs w:val="24"/>
        </w:rPr>
        <w:t>12</w:t>
      </w:r>
      <w:r w:rsidR="00754161">
        <w:rPr>
          <w:i w:val="0"/>
          <w:iCs/>
          <w:color w:val="000000"/>
          <w:highlight w:val="yellow"/>
        </w:rPr>
        <w:fldChar w:fldCharType="end"/>
      </w:r>
      <w:r w:rsidR="00907837" w:rsidRPr="0039781F">
        <w:rPr>
          <w:i w:val="0"/>
          <w:iCs/>
          <w:color w:val="000000"/>
        </w:rPr>
        <w:t>.</w:t>
      </w:r>
    </w:p>
    <w:p w14:paraId="15BF7DF7" w14:textId="77777777" w:rsidR="003359D3" w:rsidRDefault="003359D3" w:rsidP="00A44525">
      <w:pPr>
        <w:pStyle w:val="Figures"/>
        <w:rPr>
          <w:i w:val="0"/>
          <w:iCs/>
          <w:color w:val="000000"/>
        </w:rPr>
      </w:pPr>
    </w:p>
    <w:p w14:paraId="7B0D8B20" w14:textId="77777777" w:rsidR="00754161" w:rsidRDefault="00FF3A44" w:rsidP="0039781F">
      <w:pPr>
        <w:pStyle w:val="Figures"/>
        <w:keepNext/>
      </w:pPr>
      <w:r>
        <w:rPr>
          <w:i w:val="0"/>
          <w:iCs/>
          <w:noProof/>
          <w:color w:val="000000"/>
        </w:rPr>
        <w:lastRenderedPageBreak/>
        <w:drawing>
          <wp:inline distT="0" distB="0" distL="0" distR="0" wp14:anchorId="7DDB9DF0" wp14:editId="3BFDE2D8">
            <wp:extent cx="5943600" cy="2302510"/>
            <wp:effectExtent l="0" t="0" r="0" b="0"/>
            <wp:docPr id="200368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86944" name="Picture 20036869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02510"/>
                    </a:xfrm>
                    <a:prstGeom prst="rect">
                      <a:avLst/>
                    </a:prstGeom>
                  </pic:spPr>
                </pic:pic>
              </a:graphicData>
            </a:graphic>
          </wp:inline>
        </w:drawing>
      </w:r>
    </w:p>
    <w:p w14:paraId="2F29D3F0" w14:textId="300DF9CA" w:rsidR="00FE5B82" w:rsidRPr="005253B3" w:rsidRDefault="00754161" w:rsidP="00DB6253">
      <w:pPr>
        <w:pStyle w:val="Figures"/>
        <w:rPr>
          <w:color w:val="000000"/>
        </w:rPr>
      </w:pPr>
      <w:bookmarkStart w:id="22" w:name="_Ref171606868"/>
      <w:r w:rsidRPr="0039781F">
        <w:t xml:space="preserve">Figure </w:t>
      </w:r>
      <w:r w:rsidR="005F6A39">
        <w:fldChar w:fldCharType="begin"/>
      </w:r>
      <w:r w:rsidR="005F6A39">
        <w:instrText xml:space="preserve"> SEQ Figure \* ARABIC </w:instrText>
      </w:r>
      <w:r w:rsidR="005F6A39">
        <w:fldChar w:fldCharType="separate"/>
      </w:r>
      <w:r w:rsidR="0043497A">
        <w:rPr>
          <w:noProof/>
        </w:rPr>
        <w:t>12</w:t>
      </w:r>
      <w:r w:rsidR="005F6A39">
        <w:rPr>
          <w:noProof/>
        </w:rPr>
        <w:fldChar w:fldCharType="end"/>
      </w:r>
      <w:bookmarkEnd w:id="22"/>
      <w:r w:rsidRPr="0039781F">
        <w:t>. Schematic of the modeling process for XBeach-SB</w:t>
      </w:r>
      <w:r w:rsidR="0039781F">
        <w:t>.</w:t>
      </w:r>
    </w:p>
    <w:p w14:paraId="584C2756" w14:textId="77777777" w:rsidR="00A832DA" w:rsidRPr="00A44525" w:rsidRDefault="00A832DA" w:rsidP="00A44525">
      <w:pPr>
        <w:pStyle w:val="Figures"/>
        <w:rPr>
          <w:szCs w:val="24"/>
        </w:rPr>
      </w:pPr>
    </w:p>
    <w:p w14:paraId="00000137" w14:textId="1F38402D" w:rsidR="00E20E02" w:rsidRDefault="00797D98" w:rsidP="006A5AED">
      <w:pPr>
        <w:pStyle w:val="Heading2"/>
      </w:pPr>
      <w:bookmarkStart w:id="23" w:name="_Toc143943576"/>
      <w:r>
        <w:t>2.2</w:t>
      </w:r>
      <w:r>
        <w:tab/>
        <w:t xml:space="preserve">ADVANTAGES </w:t>
      </w:r>
      <w:r w:rsidR="00276293">
        <w:t xml:space="preserve">/ </w:t>
      </w:r>
      <w:r>
        <w:t>LIMITATIONS OF THE TECHNOLOGY/ METHODOLOGY</w:t>
      </w:r>
      <w:bookmarkEnd w:id="23"/>
    </w:p>
    <w:p w14:paraId="6E8EA832" w14:textId="77777777" w:rsidR="007D6771" w:rsidRPr="007D6771" w:rsidRDefault="007D6771" w:rsidP="007D6771"/>
    <w:p w14:paraId="00000160" w14:textId="12ACB26B" w:rsidR="00E20E02" w:rsidRDefault="00797D98">
      <w:pPr>
        <w:spacing w:after="240"/>
        <w:jc w:val="both"/>
      </w:pPr>
      <w:r w:rsidRPr="3CBA25A9">
        <w:t xml:space="preserve">The demonstration seeks to determine suitability of a variety of prediction tools and identify ability to reach certain performance metrics. Of course, there are trade-offs depending on the numerical model used, the accuracy and output sought, the computational </w:t>
      </w:r>
      <w:r w:rsidR="004B37EB" w:rsidRPr="3CBA25A9">
        <w:t xml:space="preserve">need, </w:t>
      </w:r>
      <w:r w:rsidRPr="3CBA25A9">
        <w:t>and manpower cost (</w:t>
      </w:r>
      <w:r w:rsidR="000A5707">
        <w:rPr>
          <w:szCs w:val="24"/>
        </w:rPr>
        <w:fldChar w:fldCharType="begin"/>
      </w:r>
      <w:r w:rsidR="000A5707">
        <w:rPr>
          <w:szCs w:val="24"/>
        </w:rPr>
        <w:instrText xml:space="preserve"> REF _Ref169688548 \h </w:instrText>
      </w:r>
      <w:r w:rsidR="000A5707">
        <w:rPr>
          <w:szCs w:val="24"/>
        </w:rPr>
      </w:r>
      <w:r w:rsidR="000A5707">
        <w:rPr>
          <w:szCs w:val="24"/>
        </w:rPr>
        <w:fldChar w:fldCharType="separate"/>
      </w:r>
      <w:r w:rsidR="000A5707" w:rsidRPr="3CBA25A9">
        <w:t>Table 1</w:t>
      </w:r>
      <w:r w:rsidR="000A5707">
        <w:rPr>
          <w:szCs w:val="24"/>
        </w:rPr>
        <w:fldChar w:fldCharType="end"/>
      </w:r>
      <w:r>
        <w:rPr>
          <w:szCs w:val="24"/>
        </w:rPr>
        <w:t>)</w:t>
      </w:r>
      <w:r w:rsidR="004B37EB" w:rsidRPr="3CBA25A9">
        <w:t>; the latter related to expertise and experience with a particular modeling approach</w:t>
      </w:r>
      <w:r w:rsidRPr="3CBA25A9">
        <w:t xml:space="preserve">. The different </w:t>
      </w:r>
      <w:r w:rsidR="00A76825" w:rsidRPr="3CBA25A9">
        <w:t>C</w:t>
      </w:r>
      <w:r w:rsidRPr="3CBA25A9">
        <w:t xml:space="preserve">lass II models used are similar in their output and cost. The </w:t>
      </w:r>
      <w:r w:rsidR="000A5707" w:rsidRPr="3CBA25A9">
        <w:t>t</w:t>
      </w:r>
      <w:r w:rsidR="00156B42">
        <w:t>hree</w:t>
      </w:r>
      <w:r w:rsidR="000A5707">
        <w:rPr>
          <w:szCs w:val="24"/>
        </w:rPr>
        <w:t xml:space="preserve"> </w:t>
      </w:r>
      <w:r w:rsidRPr="3CBA25A9">
        <w:t>models have been validated under a range of scenarios by the scientific and engineering community. However, the models lack the ability to resolve waves</w:t>
      </w:r>
      <w:r w:rsidR="00156B42">
        <w:t xml:space="preserve"> well</w:t>
      </w:r>
      <w:r w:rsidRPr="3CBA25A9">
        <w:t>. The Class III model</w:t>
      </w:r>
      <w:r w:rsidR="00854389" w:rsidRPr="3CBA25A9">
        <w:t>s</w:t>
      </w:r>
      <w:r w:rsidRPr="3CBA25A9">
        <w:t xml:space="preserve"> tested in this demonstration resolve </w:t>
      </w:r>
      <w:r w:rsidR="00156B42">
        <w:t xml:space="preserve">a representation of the </w:t>
      </w:r>
      <w:r w:rsidRPr="3CBA25A9">
        <w:t>wave</w:t>
      </w:r>
      <w:r w:rsidR="00156B42">
        <w:t xml:space="preserve"> field</w:t>
      </w:r>
      <w:r w:rsidRPr="3CBA25A9">
        <w:t>, ha</w:t>
      </w:r>
      <w:r w:rsidR="00854389" w:rsidRPr="3CBA25A9">
        <w:t>ve</w:t>
      </w:r>
      <w:r w:rsidRPr="3CBA25A9">
        <w:t xml:space="preserve"> high spatial and temporal resolution</w:t>
      </w:r>
      <w:r>
        <w:rPr>
          <w:szCs w:val="24"/>
        </w:rPr>
        <w:t xml:space="preserve">. </w:t>
      </w:r>
      <w:r w:rsidR="00854389" w:rsidRPr="3CBA25A9">
        <w:t>They</w:t>
      </w:r>
      <w:r w:rsidRPr="3CBA25A9">
        <w:t xml:space="preserve"> cannot resolve tide and surge and require Class II models to provide nearshore boundary conditions for model forcing.</w:t>
      </w:r>
      <w:r w:rsidR="009964F1" w:rsidRPr="3CBA25A9">
        <w:t xml:space="preserve"> CSHORE is an exception in that it is a depth- and time-averaged, process-based 1D model with the ability to compute and propagate hydrodynamic statistics quickly along an initial bed profile from the offshore model boundary to the shoreline and the beach and dune. It employs a probabilistic approach to compute parameters rather than resolve wave motions which makes it very computation</w:t>
      </w:r>
      <w:r w:rsidR="00156B42">
        <w:t>ally</w:t>
      </w:r>
      <w:r w:rsidR="009964F1" w:rsidRPr="3CBA25A9">
        <w:t xml:space="preserve"> efficient – even at high spatial resolution and with the inclusion of bed updating.</w:t>
      </w:r>
    </w:p>
    <w:p w14:paraId="00000161" w14:textId="082C7BE1" w:rsidR="00E20E02" w:rsidRDefault="00797D98">
      <w:pPr>
        <w:spacing w:after="240"/>
        <w:jc w:val="both"/>
        <w:rPr>
          <w:szCs w:val="24"/>
        </w:rPr>
      </w:pPr>
      <w:r>
        <w:rPr>
          <w:szCs w:val="24"/>
        </w:rPr>
        <w:t>There are numerous other numerical models used for hydrodynamic predictions; and only a subset can be realistically tested in this demonstration. For example, the Class II models (Delft3D</w:t>
      </w:r>
      <w:r w:rsidR="000A5707">
        <w:rPr>
          <w:szCs w:val="24"/>
        </w:rPr>
        <w:t xml:space="preserve"> FM</w:t>
      </w:r>
      <w:r>
        <w:rPr>
          <w:szCs w:val="24"/>
        </w:rPr>
        <w:t xml:space="preserve">, ADCIRC) share similar strengths and weaknesses to other models in this class. </w:t>
      </w:r>
      <w:r w:rsidR="00A76825">
        <w:rPr>
          <w:szCs w:val="24"/>
        </w:rPr>
        <w:t xml:space="preserve">For example, one similar model is </w:t>
      </w:r>
      <w:r>
        <w:rPr>
          <w:szCs w:val="24"/>
        </w:rPr>
        <w:t xml:space="preserve">SLOSH </w:t>
      </w:r>
      <w:r w:rsidR="00A76825">
        <w:rPr>
          <w:szCs w:val="24"/>
        </w:rPr>
        <w:t>which</w:t>
      </w:r>
      <w:r>
        <w:rPr>
          <w:szCs w:val="24"/>
        </w:rPr>
        <w:t xml:space="preserve"> is used extensively by the U.S. National Weather Service (NWS) to estimate storm surge heights resulting from hurricanes</w:t>
      </w:r>
      <w:r w:rsidR="00C127BD">
        <w:rPr>
          <w:szCs w:val="24"/>
        </w:rPr>
        <w:t xml:space="preserve"> </w:t>
      </w:r>
      <w:r w:rsidR="00C127BD">
        <w:rPr>
          <w:szCs w:val="24"/>
        </w:rPr>
        <w:fldChar w:fldCharType="begin"/>
      </w:r>
      <w:r w:rsidR="00C127BD">
        <w:rPr>
          <w:szCs w:val="24"/>
        </w:rPr>
        <w:instrText xml:space="preserve"> ADDIN ZOTERO_ITEM CSL_CITATION {"citationID":"cuCrxvQj","properties":{"formattedCitation":"(Jelesnianski et al., 1992)","plainCitation":"(Jelesnianski et al., 1992)","noteIndex":0},"citationItems":[{"id":3619,"uris":["http://zotero.org/users/local/3kZ0APB2/items/QFARHB5S"],"itemData":{"id":3619,"type":"report","event-place":"Miami, FL","number":"NOAA Technical Report, NWS 48","publisher":"NOAA/AOML Library","publisher-place":"Miami, FL","title":"SLOSH: Sea, lake, and overland surges from hurricanes","author":[{"family":"Jelesnianski","given":"C.P."},{"family":"Chen","given":"J."},{"family":"Shaffer","given":"W.A."}],"issued":{"date-parts":[["1992"]]}}}],"schema":"https://github.com/citation-style-language/schema/raw/master/csl-citation.json"} </w:instrText>
      </w:r>
      <w:r w:rsidR="00C127BD">
        <w:rPr>
          <w:szCs w:val="24"/>
        </w:rPr>
        <w:fldChar w:fldCharType="separate"/>
      </w:r>
      <w:r w:rsidR="00C127BD" w:rsidRPr="00C127BD">
        <w:t>(Jelesnianski et al., 1992)</w:t>
      </w:r>
      <w:r w:rsidR="00C127BD">
        <w:rPr>
          <w:szCs w:val="24"/>
        </w:rPr>
        <w:fldChar w:fldCharType="end"/>
      </w:r>
      <w:r>
        <w:rPr>
          <w:szCs w:val="24"/>
        </w:rPr>
        <w:t xml:space="preserve">. SLOSH solves simplified forms of the shallow water equations on a polar, elliptic, or hyperbolic grid, telescopic outward with a finer resolution near the center (coastline). SLOSH storm surge predictions depend strongly on accurate meteorological input such as hurricane size, intensity, forward speed, trajectory, and atmospheric pressure </w:t>
      </w:r>
      <w:r w:rsidR="003F3DEE">
        <w:rPr>
          <w:szCs w:val="24"/>
        </w:rPr>
        <w:fldChar w:fldCharType="begin"/>
      </w:r>
      <w:r w:rsidR="009C4BF5">
        <w:rPr>
          <w:szCs w:val="24"/>
        </w:rPr>
        <w:instrText xml:space="preserve"> ADDIN ZOTERO_ITEM CSL_CITATION {"citationID":"bPCvesES","properties":{"formattedCitation":"(Forbes et al., 2014)","plainCitation":"(Forbes et al., 2014)","noteIndex":0},"citationItems":[{"id":3603,"uris":["http://zotero.org/users/local/3kZ0APB2/items/IS8H2E9E"],"itemData":{"id":3603,"type":"article-journal","container-title":"Journal of Marine Science and Engineering","issue":"2","page":"437-476","title":"Predicting the Storm Surge Threat of Hurricane Sandy with the National Weather Service SLOSH Model","volume":"2","author":[{"family":"Forbes","given":"C."},{"family":"Rhome","given":"J."},{"family":"Mattocks","given":"C."},{"family":"Taylor","given":"A."}],"issued":{"date-parts":[["2014"]]}}}],"schema":"https://github.com/citation-style-language/schema/raw/master/csl-citation.json"} </w:instrText>
      </w:r>
      <w:r w:rsidR="003F3DEE">
        <w:rPr>
          <w:szCs w:val="24"/>
        </w:rPr>
        <w:fldChar w:fldCharType="separate"/>
      </w:r>
      <w:r w:rsidR="009C4BF5" w:rsidRPr="009C4BF5">
        <w:t>(Forbes et al.,</w:t>
      </w:r>
      <w:r w:rsidR="00C2370B">
        <w:t xml:space="preserve"> </w:t>
      </w:r>
      <w:r w:rsidR="009C4BF5" w:rsidRPr="009C4BF5">
        <w:t>2014)</w:t>
      </w:r>
      <w:r w:rsidR="003F3DEE">
        <w:rPr>
          <w:szCs w:val="24"/>
        </w:rPr>
        <w:fldChar w:fldCharType="end"/>
      </w:r>
      <w:r>
        <w:rPr>
          <w:szCs w:val="24"/>
        </w:rPr>
        <w:t xml:space="preserve">. SLOSH-based models are </w:t>
      </w:r>
      <w:r>
        <w:rPr>
          <w:szCs w:val="24"/>
        </w:rPr>
        <w:lastRenderedPageBreak/>
        <w:t xml:space="preserve">computationally efficient and are used for ensembles of predictions in real-time and for climatological surge studies </w:t>
      </w:r>
      <w:r w:rsidR="009C4BF5">
        <w:rPr>
          <w:szCs w:val="24"/>
        </w:rPr>
        <w:fldChar w:fldCharType="begin"/>
      </w:r>
      <w:r w:rsidR="009C4BF5">
        <w:rPr>
          <w:szCs w:val="24"/>
        </w:rPr>
        <w:instrText xml:space="preserve"> ADDIN ZOTERO_ITEM CSL_CITATION {"citationID":"Xah8gGge","properties":{"formattedCitation":"(Glahn et al., 2009; Zachry et al., 2015)","plainCitation":"(Glahn et al., 2009; Zachry et al., 2015)","noteIndex":0},"citationItems":[{"id":3604,"uris":["http://zotero.org/users/local/3kZ0APB2/items/SV7YWBBC"],"itemData":{"id":3604,"type":"article-journal","container-title":"National Weather Digest","issue":"1","page":"3-14","title":"The Role of the SLOSH Model in National Weather Service Storm Surge Forecasting","volume":"33","author":[{"family":"Glahn","given":"B."},{"family":"Taylor","given":"A."},{"family":"Kurkowski","given":"N."},{"family":"Shaffer","given":"W.A."}],"issued":{"date-parts":[["2009"]]}}},{"id":3605,"uris":["http://zotero.org/users/local/3kZ0APB2/items/483YSSN7"],"itemData":{"id":3605,"type":"article-journal","container-title":"Weather, Climate, adn Society","issue":"2","page":"109-117","title":"A National View of Storm Surge Risk and Inundation","volume":"7","author":[{"family":"Zachry","given":"B.C."},{"family":"Booth","given":"W.J."},{"family":"Rhome","given":"J."},{"family":"Sharon","given":"T.M."}],"issued":{"date-parts":[["2015"]]}}}],"schema":"https://github.com/citation-style-language/schema/raw/master/csl-citation.json"} </w:instrText>
      </w:r>
      <w:r w:rsidR="009C4BF5">
        <w:rPr>
          <w:szCs w:val="24"/>
        </w:rPr>
        <w:fldChar w:fldCharType="separate"/>
      </w:r>
      <w:r w:rsidR="009C4BF5" w:rsidRPr="009C4BF5">
        <w:t>(Glahn et al., 2009; Zachry et al., 2015)</w:t>
      </w:r>
      <w:r w:rsidR="009C4BF5">
        <w:rPr>
          <w:szCs w:val="24"/>
        </w:rPr>
        <w:fldChar w:fldCharType="end"/>
      </w:r>
      <w:r>
        <w:rPr>
          <w:szCs w:val="24"/>
        </w:rPr>
        <w:t xml:space="preserve">. SLOSH’s strength is its efficiency; a SLOSH simulation can be carried out in a few minutes on a single computational core once bathymetry and forcing conditions are available. Thus, SLOSH can be applied for ensemble simulations to account for uncertainties in storm predictions. However, SLOSH’s weaknesses include a relatively coarse model resolution that limits the accuracy in any single simulation, and it has only recently been extended to include tides and wave </w:t>
      </w:r>
      <w:sdt>
        <w:sdtPr>
          <w:tag w:val="goog_rdk_24"/>
          <w:id w:val="-1099941341"/>
        </w:sdtPr>
        <w:sdtEndPr/>
        <w:sdtContent/>
      </w:sdt>
      <w:sdt>
        <w:sdtPr>
          <w:tag w:val="goog_rdk_25"/>
          <w:id w:val="-1657834880"/>
        </w:sdtPr>
        <w:sdtEndPr/>
        <w:sdtContent/>
      </w:sdt>
      <w:r>
        <w:rPr>
          <w:szCs w:val="24"/>
        </w:rPr>
        <w:t xml:space="preserve">coupling. </w:t>
      </w:r>
    </w:p>
    <w:p w14:paraId="00000166" w14:textId="280912A7" w:rsidR="00E20E02" w:rsidRDefault="00797D98" w:rsidP="006A5AED">
      <w:pPr>
        <w:pStyle w:val="Heading1"/>
      </w:pPr>
      <w:bookmarkStart w:id="24" w:name="_Toc143943577"/>
      <w:r>
        <w:t>3.0</w:t>
      </w:r>
      <w:r>
        <w:tab/>
        <w:t>PERFORMANCE OBJECTIVES</w:t>
      </w:r>
      <w:bookmarkEnd w:id="24"/>
      <w:r>
        <w:t xml:space="preserve"> </w:t>
      </w:r>
    </w:p>
    <w:p w14:paraId="036FDDA2" w14:textId="77777777" w:rsidR="006A5AED" w:rsidRPr="006A5AED" w:rsidRDefault="006A5AED" w:rsidP="006A5AED"/>
    <w:p w14:paraId="00000167" w14:textId="396BF87B" w:rsidR="00E20E02" w:rsidRDefault="00797D98">
      <w:pPr>
        <w:jc w:val="both"/>
        <w:rPr>
          <w:szCs w:val="24"/>
          <w:highlight w:val="white"/>
        </w:rPr>
      </w:pPr>
      <w:r>
        <w:rPr>
          <w:szCs w:val="24"/>
          <w:highlight w:val="white"/>
        </w:rPr>
        <w:t xml:space="preserve">This demonstration project will test a variety of performance objectives related to numerical model setup and simulation, accuracy of prediction, timing of prediction, and spatial extent of TWL-induced flooding at </w:t>
      </w:r>
      <w:r w:rsidR="00CE230F">
        <w:rPr>
          <w:szCs w:val="24"/>
          <w:highlight w:val="white"/>
        </w:rPr>
        <w:t>Tyndall</w:t>
      </w:r>
      <w:r>
        <w:rPr>
          <w:szCs w:val="24"/>
          <w:highlight w:val="white"/>
        </w:rPr>
        <w:t xml:space="preserve"> (</w:t>
      </w:r>
      <w:r w:rsidR="00990C49">
        <w:rPr>
          <w:szCs w:val="24"/>
          <w:highlight w:val="white"/>
        </w:rPr>
        <w:fldChar w:fldCharType="begin"/>
      </w:r>
      <w:r w:rsidR="00990C49">
        <w:rPr>
          <w:szCs w:val="24"/>
          <w:highlight w:val="white"/>
        </w:rPr>
        <w:instrText xml:space="preserve"> REF _Ref169689836 \h </w:instrText>
      </w:r>
      <w:r w:rsidR="00990C49">
        <w:rPr>
          <w:szCs w:val="24"/>
          <w:highlight w:val="white"/>
        </w:rPr>
      </w:r>
      <w:r w:rsidR="00990C49">
        <w:rPr>
          <w:szCs w:val="24"/>
          <w:highlight w:val="white"/>
        </w:rPr>
        <w:fldChar w:fldCharType="separate"/>
      </w:r>
      <w:r w:rsidR="00990C49" w:rsidRPr="00990C49">
        <w:rPr>
          <w:szCs w:val="24"/>
        </w:rPr>
        <w:t xml:space="preserve">Table </w:t>
      </w:r>
      <w:r w:rsidR="00990C49" w:rsidRPr="00990C49">
        <w:rPr>
          <w:noProof/>
          <w:szCs w:val="24"/>
        </w:rPr>
        <w:t>2</w:t>
      </w:r>
      <w:r w:rsidR="00990C49">
        <w:rPr>
          <w:szCs w:val="24"/>
          <w:highlight w:val="white"/>
        </w:rPr>
        <w:fldChar w:fldCharType="end"/>
      </w:r>
      <w:r>
        <w:rPr>
          <w:szCs w:val="24"/>
          <w:highlight w:val="white"/>
        </w:rPr>
        <w:t xml:space="preserve">). </w:t>
      </w:r>
    </w:p>
    <w:p w14:paraId="00000168" w14:textId="77777777" w:rsidR="00E20E02" w:rsidRDefault="00E20E02">
      <w:pPr>
        <w:jc w:val="both"/>
        <w:rPr>
          <w:szCs w:val="24"/>
          <w:highlight w:val="white"/>
        </w:rPr>
      </w:pPr>
    </w:p>
    <w:p w14:paraId="70EEF42E" w14:textId="708D7FFC" w:rsidR="00887C69" w:rsidRDefault="00797D98">
      <w:pPr>
        <w:jc w:val="both"/>
        <w:rPr>
          <w:szCs w:val="24"/>
        </w:rPr>
      </w:pPr>
      <w:r>
        <w:rPr>
          <w:szCs w:val="24"/>
          <w:highlight w:val="white"/>
          <w:u w:val="single"/>
        </w:rPr>
        <w:t>Objective 1</w:t>
      </w:r>
      <w:r>
        <w:rPr>
          <w:szCs w:val="24"/>
          <w:highlight w:val="white"/>
        </w:rPr>
        <w:t xml:space="preserve">: We will document the time required to develop the model bathymetry </w:t>
      </w:r>
      <w:r w:rsidR="000A464F">
        <w:rPr>
          <w:szCs w:val="24"/>
          <w:highlight w:val="white"/>
        </w:rPr>
        <w:t xml:space="preserve">from </w:t>
      </w:r>
      <w:r>
        <w:rPr>
          <w:szCs w:val="24"/>
          <w:highlight w:val="white"/>
        </w:rPr>
        <w:t>DEM</w:t>
      </w:r>
      <w:r w:rsidR="000A464F">
        <w:rPr>
          <w:szCs w:val="24"/>
          <w:highlight w:val="white"/>
        </w:rPr>
        <w:t>s</w:t>
      </w:r>
      <w:r>
        <w:rPr>
          <w:szCs w:val="24"/>
          <w:highlight w:val="white"/>
        </w:rPr>
        <w:t xml:space="preserve"> and the forcing boundary conditions. This effort should take no more </w:t>
      </w:r>
      <w:r w:rsidRPr="00EA7326">
        <w:rPr>
          <w:szCs w:val="24"/>
        </w:rPr>
        <w:t>than, 4 weeks for Class II and Class III models. Note:</w:t>
      </w:r>
      <w:r>
        <w:rPr>
          <w:szCs w:val="24"/>
        </w:rPr>
        <w:t xml:space="preserve"> </w:t>
      </w:r>
      <w:r w:rsidR="00E266F5">
        <w:rPr>
          <w:szCs w:val="24"/>
        </w:rPr>
        <w:t xml:space="preserve">Time estimates are developed based on preliminary trials already conducted and individual expertise on corresponding models. Model development at new DoD installations may require additional time associated with data gathering, DEM generation, </w:t>
      </w:r>
      <w:r w:rsidR="004C7C81">
        <w:rPr>
          <w:szCs w:val="24"/>
        </w:rPr>
        <w:t>and input file formulation. However, we envision that model experts will be able to conduct initial simulations at other D</w:t>
      </w:r>
      <w:r w:rsidR="00887C69">
        <w:rPr>
          <w:szCs w:val="24"/>
        </w:rPr>
        <w:t>o</w:t>
      </w:r>
      <w:r w:rsidR="004C7C81">
        <w:rPr>
          <w:szCs w:val="24"/>
        </w:rPr>
        <w:t>D installations within a factor of 2X the time estimates provided in</w:t>
      </w:r>
      <w:r w:rsidR="00C359F1">
        <w:rPr>
          <w:szCs w:val="24"/>
        </w:rPr>
        <w:t xml:space="preserve"> </w:t>
      </w:r>
      <w:r w:rsidR="00990C49" w:rsidRPr="00DB6253">
        <w:rPr>
          <w:szCs w:val="24"/>
        </w:rPr>
        <w:fldChar w:fldCharType="begin"/>
      </w:r>
      <w:r w:rsidR="00990C49" w:rsidRPr="00DB6253">
        <w:rPr>
          <w:szCs w:val="24"/>
        </w:rPr>
        <w:instrText xml:space="preserve"> REF _Ref169689836 \h </w:instrText>
      </w:r>
      <w:r w:rsidR="00F46A29" w:rsidRPr="00DB6253">
        <w:rPr>
          <w:szCs w:val="24"/>
        </w:rPr>
        <w:instrText xml:space="preserve"> \* MERGEFORMAT </w:instrText>
      </w:r>
      <w:r w:rsidR="00990C49" w:rsidRPr="00DB6253">
        <w:rPr>
          <w:szCs w:val="24"/>
        </w:rPr>
      </w:r>
      <w:r w:rsidR="00990C49" w:rsidRPr="00DB6253">
        <w:rPr>
          <w:szCs w:val="24"/>
        </w:rPr>
        <w:fldChar w:fldCharType="separate"/>
      </w:r>
      <w:r w:rsidR="00367606" w:rsidRPr="00DB6253">
        <w:rPr>
          <w:szCs w:val="24"/>
        </w:rPr>
        <w:t xml:space="preserve">Table </w:t>
      </w:r>
      <w:r w:rsidR="00367606" w:rsidRPr="00DB6253">
        <w:rPr>
          <w:noProof/>
          <w:szCs w:val="24"/>
        </w:rPr>
        <w:t>2</w:t>
      </w:r>
      <w:r w:rsidR="00990C49" w:rsidRPr="00DB6253">
        <w:rPr>
          <w:szCs w:val="24"/>
        </w:rPr>
        <w:fldChar w:fldCharType="end"/>
      </w:r>
      <w:r w:rsidR="004C7C81" w:rsidRPr="00DB6253">
        <w:rPr>
          <w:szCs w:val="24"/>
        </w:rPr>
        <w:t xml:space="preserve">. </w:t>
      </w:r>
      <w:r w:rsidR="00887C69" w:rsidRPr="00DB6253">
        <w:rPr>
          <w:szCs w:val="24"/>
        </w:rPr>
        <w:t>Var</w:t>
      </w:r>
      <w:r w:rsidR="00887C69">
        <w:rPr>
          <w:szCs w:val="24"/>
        </w:rPr>
        <w:t xml:space="preserve">iations in effort are related to differences in bathymetry (complex vs simple) and differences in available data resolution in space and time. </w:t>
      </w:r>
      <w:r>
        <w:rPr>
          <w:szCs w:val="24"/>
        </w:rPr>
        <w:t xml:space="preserve">Subsequent simulations </w:t>
      </w:r>
      <w:r w:rsidR="004C7C81">
        <w:rPr>
          <w:szCs w:val="24"/>
        </w:rPr>
        <w:t xml:space="preserve">at </w:t>
      </w:r>
      <w:r w:rsidR="00CE230F">
        <w:rPr>
          <w:szCs w:val="24"/>
        </w:rPr>
        <w:t>Tyndall</w:t>
      </w:r>
      <w:r w:rsidR="004C7C81">
        <w:rPr>
          <w:szCs w:val="24"/>
        </w:rPr>
        <w:t xml:space="preserve"> and other DoD installations </w:t>
      </w:r>
      <w:r>
        <w:rPr>
          <w:szCs w:val="24"/>
        </w:rPr>
        <w:t xml:space="preserve">will </w:t>
      </w:r>
      <w:r w:rsidR="004C7C81">
        <w:rPr>
          <w:szCs w:val="24"/>
        </w:rPr>
        <w:t xml:space="preserve">then </w:t>
      </w:r>
      <w:r>
        <w:rPr>
          <w:szCs w:val="24"/>
        </w:rPr>
        <w:t xml:space="preserve">require less time </w:t>
      </w:r>
      <w:r w:rsidR="004C7C81">
        <w:rPr>
          <w:szCs w:val="24"/>
        </w:rPr>
        <w:t xml:space="preserve">to conduct </w:t>
      </w:r>
      <w:r>
        <w:rPr>
          <w:szCs w:val="24"/>
        </w:rPr>
        <w:t>as the DEM will not need to be modified.</w:t>
      </w:r>
      <w:r w:rsidR="00E266F5">
        <w:rPr>
          <w:szCs w:val="24"/>
        </w:rPr>
        <w:t xml:space="preserve"> </w:t>
      </w:r>
    </w:p>
    <w:p w14:paraId="0000016A" w14:textId="77777777" w:rsidR="00E20E02" w:rsidRDefault="00E20E02">
      <w:pPr>
        <w:jc w:val="both"/>
        <w:rPr>
          <w:szCs w:val="24"/>
          <w:highlight w:val="yellow"/>
        </w:rPr>
      </w:pPr>
    </w:p>
    <w:p w14:paraId="0000016B" w14:textId="197C485F" w:rsidR="00E20E02" w:rsidRDefault="00797D98">
      <w:pPr>
        <w:jc w:val="both"/>
        <w:rPr>
          <w:szCs w:val="24"/>
          <w:highlight w:val="white"/>
        </w:rPr>
      </w:pPr>
      <w:r>
        <w:rPr>
          <w:szCs w:val="24"/>
          <w:highlight w:val="white"/>
          <w:u w:val="single"/>
        </w:rPr>
        <w:t>Objective 2</w:t>
      </w:r>
      <w:r>
        <w:rPr>
          <w:szCs w:val="24"/>
          <w:highlight w:val="white"/>
        </w:rPr>
        <w:t>: We will document the run time and computational architecture</w:t>
      </w:r>
      <w:r w:rsidR="00950480">
        <w:rPr>
          <w:szCs w:val="24"/>
          <w:highlight w:val="white"/>
        </w:rPr>
        <w:t xml:space="preserve"> (</w:t>
      </w:r>
      <w:r w:rsidR="00950480" w:rsidRPr="00DB6253">
        <w:rPr>
          <w:szCs w:val="24"/>
          <w:highlight w:val="white"/>
        </w:rPr>
        <w:t>see section 7</w:t>
      </w:r>
      <w:r w:rsidR="00950480">
        <w:rPr>
          <w:szCs w:val="24"/>
          <w:highlight w:val="white"/>
        </w:rPr>
        <w:t>)</w:t>
      </w:r>
      <w:r>
        <w:rPr>
          <w:szCs w:val="24"/>
          <w:highlight w:val="white"/>
        </w:rPr>
        <w:t xml:space="preserve"> used to conduct the various simulations. There is no </w:t>
      </w:r>
      <w:r w:rsidRPr="00EA7326">
        <w:rPr>
          <w:szCs w:val="24"/>
        </w:rPr>
        <w:t xml:space="preserve">universal approach for comparison </w:t>
      </w:r>
      <w:r w:rsidR="00C127BD">
        <w:rPr>
          <w:szCs w:val="24"/>
        </w:rPr>
        <w:t>because</w:t>
      </w:r>
      <w:r w:rsidRPr="00EA7326">
        <w:rPr>
          <w:szCs w:val="24"/>
        </w:rPr>
        <w:t xml:space="preserve"> simulations are architecture-dependent. Thus, we aim to complete a particular simulation, at the highest resolution, in no more than 24 hours for Class II and Class III models. Note that completing a particular </w:t>
      </w:r>
      <w:r>
        <w:rPr>
          <w:szCs w:val="24"/>
          <w:highlight w:val="white"/>
        </w:rPr>
        <w:t>simulation may include an iterative process of running simulations, examining errors, refining model forcing</w:t>
      </w:r>
      <w:r w:rsidR="00EA7326">
        <w:rPr>
          <w:szCs w:val="24"/>
          <w:highlight w:val="white"/>
        </w:rPr>
        <w:t>,</w:t>
      </w:r>
      <w:r>
        <w:rPr>
          <w:szCs w:val="24"/>
          <w:highlight w:val="white"/>
        </w:rPr>
        <w:t xml:space="preserve"> and running the subsequent simulation</w:t>
      </w:r>
      <w:r w:rsidR="00EA7326">
        <w:rPr>
          <w:szCs w:val="24"/>
          <w:highlight w:val="white"/>
        </w:rPr>
        <w:t xml:space="preserve"> extending beyond the time frames identified here</w:t>
      </w:r>
      <w:r>
        <w:rPr>
          <w:szCs w:val="24"/>
          <w:highlight w:val="white"/>
        </w:rPr>
        <w:t>.</w:t>
      </w:r>
    </w:p>
    <w:p w14:paraId="0000016C" w14:textId="77777777" w:rsidR="00E20E02" w:rsidRDefault="00E20E02">
      <w:pPr>
        <w:jc w:val="both"/>
        <w:rPr>
          <w:szCs w:val="24"/>
          <w:highlight w:val="yellow"/>
        </w:rPr>
      </w:pPr>
    </w:p>
    <w:p w14:paraId="0000016D" w14:textId="03DC384F" w:rsidR="00E20E02" w:rsidRPr="00EA7326" w:rsidRDefault="00797D98" w:rsidP="00A76825">
      <w:pPr>
        <w:jc w:val="both"/>
        <w:rPr>
          <w:szCs w:val="24"/>
        </w:rPr>
      </w:pPr>
      <w:r>
        <w:rPr>
          <w:szCs w:val="24"/>
          <w:highlight w:val="white"/>
          <w:u w:val="single"/>
        </w:rPr>
        <w:t>Objective 3</w:t>
      </w:r>
      <w:r>
        <w:rPr>
          <w:szCs w:val="24"/>
          <w:highlight w:val="white"/>
        </w:rPr>
        <w:t>: We will quantify the model skill in predicting the timing of peak surge using available tide station data</w:t>
      </w:r>
      <w:r w:rsidR="00EA7326">
        <w:rPr>
          <w:szCs w:val="24"/>
          <w:highlight w:val="white"/>
        </w:rPr>
        <w:t>.</w:t>
      </w:r>
      <w:r>
        <w:rPr>
          <w:szCs w:val="24"/>
          <w:highlight w:val="white"/>
        </w:rPr>
        <w:t xml:space="preserve"> </w:t>
      </w:r>
      <w:r w:rsidR="00EA7326">
        <w:rPr>
          <w:szCs w:val="24"/>
          <w:highlight w:val="white"/>
        </w:rPr>
        <w:t xml:space="preserve">The predicted time of peak surge should be </w:t>
      </w:r>
      <w:r w:rsidR="00EA7326">
        <w:rPr>
          <w:szCs w:val="24"/>
        </w:rPr>
        <w:t xml:space="preserve">± 3 hours of the actual time of peak surge. </w:t>
      </w:r>
    </w:p>
    <w:p w14:paraId="0000016E" w14:textId="77777777" w:rsidR="00E20E02" w:rsidRDefault="00E20E02">
      <w:pPr>
        <w:jc w:val="both"/>
        <w:rPr>
          <w:szCs w:val="24"/>
          <w:highlight w:val="white"/>
        </w:rPr>
      </w:pPr>
    </w:p>
    <w:p w14:paraId="0000016F" w14:textId="120A8CD1" w:rsidR="00E20E02" w:rsidRDefault="00797D98">
      <w:pPr>
        <w:jc w:val="both"/>
        <w:rPr>
          <w:highlight w:val="white"/>
        </w:rPr>
      </w:pPr>
      <w:r w:rsidRPr="2E853DE8">
        <w:rPr>
          <w:highlight w:val="white"/>
          <w:u w:val="single"/>
        </w:rPr>
        <w:t>Objective 4</w:t>
      </w:r>
      <w:r w:rsidRPr="2E853DE8">
        <w:rPr>
          <w:highlight w:val="white"/>
        </w:rPr>
        <w:t>: We will quantify the model skill in predicting the magnitude of peak surge using available tide station data</w:t>
      </w:r>
      <w:r w:rsidR="00EA7326" w:rsidRPr="2E853DE8">
        <w:rPr>
          <w:highlight w:val="white"/>
        </w:rPr>
        <w:t xml:space="preserve">. Model root mean square errors (RMSE) should be less than 20% for </w:t>
      </w:r>
      <w:r w:rsidR="00115105">
        <w:rPr>
          <w:highlight w:val="white"/>
        </w:rPr>
        <w:t>the</w:t>
      </w:r>
      <w:r w:rsidR="00DB6253">
        <w:rPr>
          <w:highlight w:val="white"/>
        </w:rPr>
        <w:t xml:space="preserve"> </w:t>
      </w:r>
      <w:r w:rsidR="00EA7326" w:rsidRPr="2E853DE8">
        <w:rPr>
          <w:highlight w:val="white"/>
        </w:rPr>
        <w:t>simulations.</w:t>
      </w:r>
    </w:p>
    <w:p w14:paraId="00000170" w14:textId="77777777" w:rsidR="00E20E02" w:rsidRDefault="00E20E02">
      <w:pPr>
        <w:jc w:val="both"/>
        <w:rPr>
          <w:szCs w:val="24"/>
          <w:highlight w:val="white"/>
        </w:rPr>
      </w:pPr>
    </w:p>
    <w:p w14:paraId="10DC3F61" w14:textId="69B23B3B" w:rsidR="00EA7326" w:rsidRPr="00EA7326" w:rsidRDefault="00797D98" w:rsidP="00A76825">
      <w:pPr>
        <w:jc w:val="both"/>
        <w:rPr>
          <w:szCs w:val="24"/>
        </w:rPr>
      </w:pPr>
      <w:r>
        <w:rPr>
          <w:szCs w:val="24"/>
          <w:highlight w:val="white"/>
          <w:u w:val="single"/>
        </w:rPr>
        <w:lastRenderedPageBreak/>
        <w:t>Objective 5</w:t>
      </w:r>
      <w:r>
        <w:rPr>
          <w:szCs w:val="24"/>
          <w:highlight w:val="white"/>
        </w:rPr>
        <w:t>: We will quantify the model skill in predicting the duration of a particular flooding level using available tide station data</w:t>
      </w:r>
      <w:r w:rsidR="00EA7326">
        <w:rPr>
          <w:szCs w:val="24"/>
          <w:highlight w:val="white"/>
        </w:rPr>
        <w:t xml:space="preserve">. The predicted </w:t>
      </w:r>
      <w:r w:rsidR="00592044">
        <w:rPr>
          <w:szCs w:val="24"/>
          <w:highlight w:val="white"/>
        </w:rPr>
        <w:t>duration of a particular flooding level</w:t>
      </w:r>
      <w:r w:rsidR="00EA7326">
        <w:rPr>
          <w:szCs w:val="24"/>
          <w:highlight w:val="white"/>
        </w:rPr>
        <w:t xml:space="preserve"> should be </w:t>
      </w:r>
      <w:r w:rsidR="00EA7326">
        <w:rPr>
          <w:szCs w:val="24"/>
        </w:rPr>
        <w:t xml:space="preserve">± 3 hours of the actual </w:t>
      </w:r>
      <w:r w:rsidR="00592044">
        <w:rPr>
          <w:szCs w:val="24"/>
        </w:rPr>
        <w:t>duration</w:t>
      </w:r>
      <w:r w:rsidR="00EA7326">
        <w:rPr>
          <w:szCs w:val="24"/>
        </w:rPr>
        <w:t xml:space="preserve">. </w:t>
      </w:r>
    </w:p>
    <w:p w14:paraId="00000172" w14:textId="77777777" w:rsidR="00E20E02" w:rsidRDefault="00E20E02">
      <w:pPr>
        <w:jc w:val="both"/>
        <w:rPr>
          <w:szCs w:val="24"/>
          <w:highlight w:val="white"/>
        </w:rPr>
      </w:pPr>
    </w:p>
    <w:p w14:paraId="00000173" w14:textId="0A0E5989" w:rsidR="00E20E02" w:rsidRDefault="00797D98">
      <w:pPr>
        <w:jc w:val="both"/>
        <w:rPr>
          <w:szCs w:val="24"/>
          <w:highlight w:val="white"/>
        </w:rPr>
      </w:pPr>
      <w:r>
        <w:rPr>
          <w:szCs w:val="24"/>
          <w:highlight w:val="white"/>
          <w:u w:val="single"/>
        </w:rPr>
        <w:t>Objective 6</w:t>
      </w:r>
      <w:r>
        <w:rPr>
          <w:szCs w:val="24"/>
          <w:highlight w:val="white"/>
        </w:rPr>
        <w:t xml:space="preserve">: We will identify flooded spatial area as a </w:t>
      </w:r>
      <w:sdt>
        <w:sdtPr>
          <w:tag w:val="goog_rdk_33"/>
          <w:id w:val="-411081741"/>
        </w:sdtPr>
        <w:sdtEndPr/>
        <w:sdtContent/>
      </w:sdt>
      <w:r>
        <w:rPr>
          <w:szCs w:val="24"/>
          <w:highlight w:val="white"/>
        </w:rPr>
        <w:t>function of time and flooded depth and compare the results to available data</w:t>
      </w:r>
      <w:r w:rsidR="00592044">
        <w:rPr>
          <w:szCs w:val="24"/>
          <w:highlight w:val="white"/>
        </w:rPr>
        <w:t>.</w:t>
      </w:r>
    </w:p>
    <w:p w14:paraId="00000176" w14:textId="77777777" w:rsidR="00E20E02" w:rsidRDefault="00E20E02">
      <w:pPr>
        <w:jc w:val="both"/>
        <w:rPr>
          <w:szCs w:val="24"/>
          <w:highlight w:val="white"/>
        </w:rPr>
      </w:pPr>
    </w:p>
    <w:p w14:paraId="00000177" w14:textId="478E35EF" w:rsidR="00E20E02" w:rsidRPr="00DB6253" w:rsidRDefault="00245350">
      <w:pPr>
        <w:jc w:val="both"/>
        <w:rPr>
          <w:szCs w:val="24"/>
        </w:rPr>
      </w:pPr>
      <w:sdt>
        <w:sdtPr>
          <w:tag w:val="goog_rdk_39"/>
          <w:id w:val="-512230568"/>
        </w:sdtPr>
        <w:sdtEndPr/>
        <w:sdtContent/>
      </w:sdt>
      <w:r w:rsidR="00797D98">
        <w:rPr>
          <w:szCs w:val="24"/>
          <w:highlight w:val="white"/>
          <w:u w:val="single"/>
        </w:rPr>
        <w:t xml:space="preserve">Objective </w:t>
      </w:r>
      <w:r w:rsidR="00D07B29">
        <w:rPr>
          <w:szCs w:val="24"/>
          <w:highlight w:val="white"/>
          <w:u w:val="single"/>
        </w:rPr>
        <w:t>7</w:t>
      </w:r>
      <w:r w:rsidR="00797D98">
        <w:rPr>
          <w:szCs w:val="24"/>
          <w:highlight w:val="white"/>
        </w:rPr>
        <w:t>: We will conduct “degradation simulations” to the base model simulation to quantify prediction error when there is a deficit of information (resolution and/or accuracy). There is no performance metric.</w:t>
      </w:r>
      <w:r w:rsidR="009A5CA7">
        <w:rPr>
          <w:szCs w:val="24"/>
          <w:highlight w:val="white"/>
        </w:rPr>
        <w:t xml:space="preserve"> </w:t>
      </w:r>
      <w:r w:rsidR="00797D98">
        <w:rPr>
          <w:szCs w:val="24"/>
          <w:highlight w:val="white"/>
        </w:rPr>
        <w:t xml:space="preserve">However, these simulations provide critical information on prediction confidence when input and forcing data are imperfect (always the case in a predictive </w:t>
      </w:r>
      <w:sdt>
        <w:sdtPr>
          <w:tag w:val="goog_rdk_40"/>
          <w:id w:val="-1776702834"/>
        </w:sdtPr>
        <w:sdtEndPr/>
        <w:sdtContent/>
      </w:sdt>
      <w:sdt>
        <w:sdtPr>
          <w:tag w:val="goog_rdk_41"/>
          <w:id w:val="2043467081"/>
        </w:sdtPr>
        <w:sdtEndPr/>
        <w:sdtContent/>
      </w:sdt>
      <w:sdt>
        <w:sdtPr>
          <w:tag w:val="goog_rdk_42"/>
          <w:id w:val="-1063176381"/>
        </w:sdtPr>
        <w:sdtEndPr/>
        <w:sdtContent/>
      </w:sdt>
      <w:sdt>
        <w:sdtPr>
          <w:tag w:val="goog_rdk_43"/>
          <w:id w:val="1209760370"/>
        </w:sdtPr>
        <w:sdtEndPr/>
        <w:sdtContent/>
      </w:sdt>
      <w:sdt>
        <w:sdtPr>
          <w:tag w:val="goog_rdk_44"/>
          <w:id w:val="-973438540"/>
        </w:sdtPr>
        <w:sdtEndPr/>
        <w:sdtContent/>
      </w:sdt>
      <w:r w:rsidR="00797D98">
        <w:rPr>
          <w:szCs w:val="24"/>
          <w:highlight w:val="white"/>
        </w:rPr>
        <w:t>scenario).</w:t>
      </w:r>
      <w:r w:rsidR="00592044">
        <w:rPr>
          <w:szCs w:val="24"/>
          <w:highlight w:val="white"/>
        </w:rPr>
        <w:t xml:space="preserve"> The range of degradation simulations are provided in </w:t>
      </w:r>
      <w:r w:rsidR="00592044" w:rsidRPr="00DB6253">
        <w:rPr>
          <w:szCs w:val="24"/>
        </w:rPr>
        <w:t>Section 5.1.</w:t>
      </w:r>
    </w:p>
    <w:p w14:paraId="00000178" w14:textId="77777777" w:rsidR="00E20E02" w:rsidRDefault="00E20E02">
      <w:pPr>
        <w:jc w:val="both"/>
        <w:rPr>
          <w:szCs w:val="24"/>
          <w:highlight w:val="yellow"/>
        </w:rPr>
      </w:pPr>
    </w:p>
    <w:p w14:paraId="00000179" w14:textId="49143B8F" w:rsidR="00E20E02" w:rsidRDefault="00245350">
      <w:pPr>
        <w:jc w:val="both"/>
        <w:rPr>
          <w:szCs w:val="24"/>
          <w:highlight w:val="white"/>
        </w:rPr>
      </w:pPr>
      <w:sdt>
        <w:sdtPr>
          <w:tag w:val="goog_rdk_45"/>
          <w:id w:val="1739052451"/>
        </w:sdtPr>
        <w:sdtEndPr/>
        <w:sdtContent/>
      </w:sdt>
      <w:r w:rsidR="00797D98">
        <w:rPr>
          <w:szCs w:val="24"/>
          <w:highlight w:val="white"/>
          <w:u w:val="single"/>
        </w:rPr>
        <w:t xml:space="preserve">Objective </w:t>
      </w:r>
      <w:r w:rsidR="00D07B29">
        <w:rPr>
          <w:szCs w:val="24"/>
          <w:highlight w:val="white"/>
          <w:u w:val="single"/>
        </w:rPr>
        <w:t>8</w:t>
      </w:r>
      <w:r w:rsidR="00797D98">
        <w:rPr>
          <w:szCs w:val="24"/>
          <w:highlight w:val="white"/>
        </w:rPr>
        <w:t xml:space="preserve">: Model simulation results will be provided as layers in a webpage </w:t>
      </w:r>
      <w:r w:rsidR="009A5CA7">
        <w:rPr>
          <w:szCs w:val="24"/>
          <w:highlight w:val="white"/>
        </w:rPr>
        <w:t>format</w:t>
      </w:r>
      <w:r w:rsidR="00797D98">
        <w:rPr>
          <w:szCs w:val="24"/>
          <w:highlight w:val="white"/>
        </w:rPr>
        <w:t xml:space="preserve"> for program manager review. The qualitative metric is related to ease of use and ability for technical-level personnel to understand and use the data.</w:t>
      </w:r>
      <w:r w:rsidR="00F46A29">
        <w:rPr>
          <w:szCs w:val="24"/>
          <w:highlight w:val="white"/>
        </w:rPr>
        <w:t xml:space="preserve"> The webpage is slated to be completed 3 months after submission of the demonstration report.</w:t>
      </w:r>
    </w:p>
    <w:p w14:paraId="66283E62" w14:textId="77777777" w:rsidR="00874A08" w:rsidRDefault="00874A08">
      <w:pPr>
        <w:jc w:val="both"/>
        <w:rPr>
          <w:szCs w:val="24"/>
          <w:highlight w:val="yellow"/>
        </w:rPr>
      </w:pPr>
    </w:p>
    <w:p w14:paraId="24978848" w14:textId="568EE63F" w:rsidR="00990C49" w:rsidRPr="00115105" w:rsidRDefault="00990C49" w:rsidP="00DB6253">
      <w:pPr>
        <w:pStyle w:val="Tables"/>
      </w:pPr>
      <w:bookmarkStart w:id="25" w:name="_Ref169689836"/>
      <w:r w:rsidRPr="00115105">
        <w:t xml:space="preserve">Table </w:t>
      </w:r>
      <w:r w:rsidR="005F6A39">
        <w:fldChar w:fldCharType="begin"/>
      </w:r>
      <w:r w:rsidR="005F6A39">
        <w:instrText xml:space="preserve"> SEQ Table \* ARABIC </w:instrText>
      </w:r>
      <w:r w:rsidR="005F6A39">
        <w:fldChar w:fldCharType="separate"/>
      </w:r>
      <w:r w:rsidR="00115105">
        <w:rPr>
          <w:noProof/>
        </w:rPr>
        <w:t>2</w:t>
      </w:r>
      <w:r w:rsidR="005F6A39">
        <w:rPr>
          <w:noProof/>
        </w:rPr>
        <w:fldChar w:fldCharType="end"/>
      </w:r>
      <w:bookmarkEnd w:id="25"/>
      <w:r w:rsidRPr="00115105">
        <w:t>. Performance objective for the Tyndall demonstration</w:t>
      </w:r>
      <w:r w:rsidR="00DB6253">
        <w:t>.</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43" w:type="dxa"/>
          <w:left w:w="43" w:type="dxa"/>
          <w:bottom w:w="43" w:type="dxa"/>
          <w:right w:w="43" w:type="dxa"/>
        </w:tblCellMar>
        <w:tblLook w:val="0400" w:firstRow="0" w:lastRow="0" w:firstColumn="0" w:lastColumn="0" w:noHBand="0" w:noVBand="1"/>
      </w:tblPr>
      <w:tblGrid>
        <w:gridCol w:w="2515"/>
        <w:gridCol w:w="2442"/>
        <w:gridCol w:w="2126"/>
        <w:gridCol w:w="2277"/>
      </w:tblGrid>
      <w:tr w:rsidR="00E20E02" w14:paraId="46973BE7" w14:textId="77777777" w:rsidTr="17FA3FBE">
        <w:trPr>
          <w:trHeight w:val="317"/>
        </w:trPr>
        <w:tc>
          <w:tcPr>
            <w:tcW w:w="2515" w:type="dxa"/>
            <w:shd w:val="clear" w:color="auto" w:fill="D9D9D9" w:themeFill="background1" w:themeFillShade="D9"/>
          </w:tcPr>
          <w:p w14:paraId="0000017C" w14:textId="77777777" w:rsidR="00E20E02" w:rsidRPr="00874A08" w:rsidRDefault="00245350">
            <w:pPr>
              <w:tabs>
                <w:tab w:val="left" w:pos="270"/>
              </w:tabs>
              <w:rPr>
                <w:b/>
                <w:sz w:val="22"/>
                <w:szCs w:val="22"/>
              </w:rPr>
            </w:pPr>
            <w:sdt>
              <w:sdtPr>
                <w:rPr>
                  <w:sz w:val="22"/>
                  <w:szCs w:val="22"/>
                </w:rPr>
                <w:tag w:val="goog_rdk_46"/>
                <w:id w:val="-1698296594"/>
              </w:sdtPr>
              <w:sdtEndPr/>
              <w:sdtContent/>
            </w:sdt>
            <w:r w:rsidR="00797D98" w:rsidRPr="00874A08">
              <w:rPr>
                <w:b/>
                <w:sz w:val="22"/>
                <w:szCs w:val="22"/>
              </w:rPr>
              <w:t>Performance Objective</w:t>
            </w:r>
          </w:p>
        </w:tc>
        <w:tc>
          <w:tcPr>
            <w:tcW w:w="2442" w:type="dxa"/>
            <w:shd w:val="clear" w:color="auto" w:fill="D9D9D9" w:themeFill="background1" w:themeFillShade="D9"/>
          </w:tcPr>
          <w:p w14:paraId="0000017D" w14:textId="77777777" w:rsidR="00E20E02" w:rsidRPr="00874A08" w:rsidRDefault="00797D98">
            <w:pPr>
              <w:tabs>
                <w:tab w:val="left" w:pos="270"/>
              </w:tabs>
              <w:rPr>
                <w:b/>
                <w:sz w:val="22"/>
                <w:szCs w:val="22"/>
              </w:rPr>
            </w:pPr>
            <w:r w:rsidRPr="00874A08">
              <w:rPr>
                <w:b/>
                <w:sz w:val="22"/>
                <w:szCs w:val="22"/>
              </w:rPr>
              <w:t>Metric</w:t>
            </w:r>
          </w:p>
        </w:tc>
        <w:tc>
          <w:tcPr>
            <w:tcW w:w="2126" w:type="dxa"/>
            <w:shd w:val="clear" w:color="auto" w:fill="D9D9D9" w:themeFill="background1" w:themeFillShade="D9"/>
          </w:tcPr>
          <w:p w14:paraId="0000017E" w14:textId="77777777" w:rsidR="00E20E02" w:rsidRPr="00874A08" w:rsidRDefault="00797D98">
            <w:pPr>
              <w:tabs>
                <w:tab w:val="left" w:pos="270"/>
              </w:tabs>
              <w:rPr>
                <w:b/>
                <w:sz w:val="22"/>
                <w:szCs w:val="22"/>
              </w:rPr>
            </w:pPr>
            <w:r w:rsidRPr="00874A08">
              <w:rPr>
                <w:b/>
                <w:sz w:val="22"/>
                <w:szCs w:val="22"/>
              </w:rPr>
              <w:t>Data Requirements</w:t>
            </w:r>
          </w:p>
        </w:tc>
        <w:tc>
          <w:tcPr>
            <w:tcW w:w="2277" w:type="dxa"/>
            <w:shd w:val="clear" w:color="auto" w:fill="D9D9D9" w:themeFill="background1" w:themeFillShade="D9"/>
          </w:tcPr>
          <w:p w14:paraId="0000017F" w14:textId="77777777" w:rsidR="00E20E02" w:rsidRPr="00874A08" w:rsidRDefault="00797D98">
            <w:pPr>
              <w:tabs>
                <w:tab w:val="left" w:pos="270"/>
              </w:tabs>
              <w:rPr>
                <w:b/>
                <w:sz w:val="22"/>
                <w:szCs w:val="22"/>
              </w:rPr>
            </w:pPr>
            <w:r w:rsidRPr="00874A08">
              <w:rPr>
                <w:b/>
                <w:sz w:val="22"/>
                <w:szCs w:val="22"/>
              </w:rPr>
              <w:t>Success Criteria</w:t>
            </w:r>
          </w:p>
        </w:tc>
      </w:tr>
      <w:tr w:rsidR="00E20E02" w14:paraId="32E1FA3D" w14:textId="77777777">
        <w:trPr>
          <w:trHeight w:val="317"/>
        </w:trPr>
        <w:tc>
          <w:tcPr>
            <w:tcW w:w="9360" w:type="dxa"/>
            <w:gridSpan w:val="4"/>
          </w:tcPr>
          <w:p w14:paraId="00000180" w14:textId="77777777" w:rsidR="00E20E02" w:rsidRPr="00874A08" w:rsidRDefault="00797D98" w:rsidP="006B4025">
            <w:pPr>
              <w:tabs>
                <w:tab w:val="left" w:pos="270"/>
              </w:tabs>
              <w:jc w:val="center"/>
              <w:rPr>
                <w:b/>
                <w:sz w:val="22"/>
                <w:szCs w:val="22"/>
              </w:rPr>
            </w:pPr>
            <w:r w:rsidRPr="00874A08">
              <w:rPr>
                <w:b/>
                <w:sz w:val="22"/>
                <w:szCs w:val="22"/>
              </w:rPr>
              <w:t>Quantitative Performance Objectives</w:t>
            </w:r>
          </w:p>
        </w:tc>
      </w:tr>
      <w:tr w:rsidR="00E20E02" w14:paraId="2249D087" w14:textId="77777777" w:rsidTr="00874A08">
        <w:trPr>
          <w:trHeight w:val="1010"/>
        </w:trPr>
        <w:tc>
          <w:tcPr>
            <w:tcW w:w="2515" w:type="dxa"/>
          </w:tcPr>
          <w:p w14:paraId="00000184" w14:textId="7A9CBD15" w:rsidR="00E20E02" w:rsidRPr="00874A08" w:rsidRDefault="00551438" w:rsidP="00551438">
            <w:pPr>
              <w:numPr>
                <w:ilvl w:val="0"/>
                <w:numId w:val="12"/>
              </w:numPr>
              <w:tabs>
                <w:tab w:val="left" w:pos="34"/>
                <w:tab w:val="left" w:pos="262"/>
              </w:tabs>
              <w:ind w:left="124" w:hanging="90"/>
              <w:rPr>
                <w:sz w:val="22"/>
                <w:szCs w:val="22"/>
              </w:rPr>
            </w:pPr>
            <w:r w:rsidRPr="00874A08">
              <w:rPr>
                <w:sz w:val="22"/>
                <w:szCs w:val="22"/>
              </w:rPr>
              <w:t xml:space="preserve"> </w:t>
            </w:r>
            <w:r w:rsidR="00797D98" w:rsidRPr="00874A08">
              <w:rPr>
                <w:sz w:val="22"/>
                <w:szCs w:val="22"/>
              </w:rPr>
              <w:t xml:space="preserve">Model setup </w:t>
            </w:r>
          </w:p>
        </w:tc>
        <w:tc>
          <w:tcPr>
            <w:tcW w:w="2442" w:type="dxa"/>
          </w:tcPr>
          <w:p w14:paraId="00000185" w14:textId="77777777" w:rsidR="00E20E02" w:rsidRPr="00874A08" w:rsidRDefault="00797D98">
            <w:pPr>
              <w:tabs>
                <w:tab w:val="left" w:pos="270"/>
              </w:tabs>
              <w:rPr>
                <w:sz w:val="22"/>
                <w:szCs w:val="22"/>
              </w:rPr>
            </w:pPr>
            <w:r w:rsidRPr="00874A08">
              <w:rPr>
                <w:sz w:val="22"/>
                <w:szCs w:val="22"/>
              </w:rPr>
              <w:t>Quantify time required to generate DEM and boundary conditions</w:t>
            </w:r>
          </w:p>
        </w:tc>
        <w:tc>
          <w:tcPr>
            <w:tcW w:w="2126" w:type="dxa"/>
          </w:tcPr>
          <w:p w14:paraId="00000186" w14:textId="77777777" w:rsidR="00E20E02" w:rsidRPr="00874A08" w:rsidRDefault="00797D98">
            <w:pPr>
              <w:tabs>
                <w:tab w:val="left" w:pos="270"/>
              </w:tabs>
              <w:rPr>
                <w:sz w:val="22"/>
                <w:szCs w:val="22"/>
              </w:rPr>
            </w:pPr>
            <w:r w:rsidRPr="00874A08">
              <w:rPr>
                <w:sz w:val="22"/>
                <w:szCs w:val="22"/>
              </w:rPr>
              <w:t>Database supplied bathymetry, wind or storm parameters, waves, offshore water level</w:t>
            </w:r>
          </w:p>
        </w:tc>
        <w:tc>
          <w:tcPr>
            <w:tcW w:w="2277" w:type="dxa"/>
          </w:tcPr>
          <w:p w14:paraId="00000189" w14:textId="512BEC62" w:rsidR="00E20E02" w:rsidRPr="00874A08" w:rsidRDefault="00797D98" w:rsidP="004A3A11">
            <w:pPr>
              <w:rPr>
                <w:sz w:val="22"/>
                <w:szCs w:val="22"/>
              </w:rPr>
            </w:pPr>
            <w:r w:rsidRPr="00874A08">
              <w:rPr>
                <w:sz w:val="22"/>
                <w:szCs w:val="22"/>
              </w:rPr>
              <w:t xml:space="preserve">&lt; </w:t>
            </w:r>
            <w:r w:rsidR="00D73C6F">
              <w:rPr>
                <w:sz w:val="22"/>
                <w:szCs w:val="22"/>
              </w:rPr>
              <w:t>8</w:t>
            </w:r>
            <w:r w:rsidRPr="00874A08">
              <w:rPr>
                <w:sz w:val="22"/>
                <w:szCs w:val="22"/>
              </w:rPr>
              <w:t xml:space="preserve"> weeks </w:t>
            </w:r>
          </w:p>
        </w:tc>
      </w:tr>
      <w:tr w:rsidR="00E20E02" w14:paraId="04D180C5" w14:textId="77777777" w:rsidTr="00874A08">
        <w:trPr>
          <w:trHeight w:val="1010"/>
        </w:trPr>
        <w:tc>
          <w:tcPr>
            <w:tcW w:w="2515" w:type="dxa"/>
          </w:tcPr>
          <w:p w14:paraId="0000018A" w14:textId="35C05545" w:rsidR="00E20E02" w:rsidRPr="00874A08" w:rsidRDefault="00551438" w:rsidP="00551438">
            <w:pPr>
              <w:numPr>
                <w:ilvl w:val="0"/>
                <w:numId w:val="12"/>
              </w:numPr>
              <w:tabs>
                <w:tab w:val="left" w:pos="270"/>
              </w:tabs>
              <w:ind w:left="180" w:hanging="146"/>
              <w:rPr>
                <w:sz w:val="22"/>
                <w:szCs w:val="22"/>
              </w:rPr>
            </w:pPr>
            <w:r w:rsidRPr="00874A08">
              <w:rPr>
                <w:sz w:val="22"/>
                <w:szCs w:val="22"/>
              </w:rPr>
              <w:t xml:space="preserve"> </w:t>
            </w:r>
            <w:r w:rsidR="00797D98" w:rsidRPr="00874A08">
              <w:rPr>
                <w:sz w:val="22"/>
                <w:szCs w:val="22"/>
              </w:rPr>
              <w:t>Model run time</w:t>
            </w:r>
          </w:p>
        </w:tc>
        <w:tc>
          <w:tcPr>
            <w:tcW w:w="2442" w:type="dxa"/>
          </w:tcPr>
          <w:p w14:paraId="0000018B" w14:textId="77777777" w:rsidR="00E20E02" w:rsidRPr="00874A08" w:rsidRDefault="00797D98">
            <w:pPr>
              <w:tabs>
                <w:tab w:val="left" w:pos="270"/>
              </w:tabs>
              <w:rPr>
                <w:sz w:val="22"/>
                <w:szCs w:val="22"/>
              </w:rPr>
            </w:pPr>
            <w:r w:rsidRPr="00874A08">
              <w:rPr>
                <w:sz w:val="22"/>
                <w:szCs w:val="22"/>
              </w:rPr>
              <w:t>Quantify time required to conduct simulation as a function of architecture</w:t>
            </w:r>
          </w:p>
        </w:tc>
        <w:tc>
          <w:tcPr>
            <w:tcW w:w="2126" w:type="dxa"/>
          </w:tcPr>
          <w:p w14:paraId="0000018C" w14:textId="77777777" w:rsidR="00E20E02" w:rsidRPr="00874A08" w:rsidRDefault="00797D98">
            <w:pPr>
              <w:tabs>
                <w:tab w:val="left" w:pos="270"/>
              </w:tabs>
              <w:rPr>
                <w:sz w:val="22"/>
                <w:szCs w:val="22"/>
              </w:rPr>
            </w:pPr>
            <w:r w:rsidRPr="00874A08">
              <w:rPr>
                <w:sz w:val="22"/>
                <w:szCs w:val="22"/>
              </w:rPr>
              <w:t>Time and computational resource used</w:t>
            </w:r>
          </w:p>
        </w:tc>
        <w:tc>
          <w:tcPr>
            <w:tcW w:w="2277" w:type="dxa"/>
          </w:tcPr>
          <w:p w14:paraId="0000018E" w14:textId="77777777" w:rsidR="00E20E02" w:rsidRPr="00874A08" w:rsidRDefault="00797D98">
            <w:pPr>
              <w:rPr>
                <w:sz w:val="22"/>
                <w:szCs w:val="22"/>
              </w:rPr>
            </w:pPr>
            <w:r w:rsidRPr="00874A08">
              <w:rPr>
                <w:sz w:val="22"/>
                <w:szCs w:val="22"/>
              </w:rPr>
              <w:t>&lt; 24 hours (Class II)</w:t>
            </w:r>
          </w:p>
          <w:p w14:paraId="2D8B0722" w14:textId="04224AFB" w:rsidR="009458FA" w:rsidRPr="00874A08" w:rsidRDefault="00797D98">
            <w:pPr>
              <w:rPr>
                <w:sz w:val="22"/>
                <w:szCs w:val="22"/>
              </w:rPr>
            </w:pPr>
            <w:r w:rsidRPr="00874A08">
              <w:rPr>
                <w:sz w:val="22"/>
                <w:szCs w:val="22"/>
              </w:rPr>
              <w:t xml:space="preserve">&lt; </w:t>
            </w:r>
            <w:r w:rsidR="00731B25" w:rsidRPr="00874A08">
              <w:rPr>
                <w:sz w:val="22"/>
                <w:szCs w:val="22"/>
              </w:rPr>
              <w:t>36</w:t>
            </w:r>
            <w:r w:rsidRPr="00874A08">
              <w:rPr>
                <w:sz w:val="22"/>
                <w:szCs w:val="22"/>
              </w:rPr>
              <w:t xml:space="preserve"> hours (</w:t>
            </w:r>
            <w:r w:rsidR="009458FA" w:rsidRPr="00874A08">
              <w:rPr>
                <w:sz w:val="22"/>
                <w:szCs w:val="22"/>
              </w:rPr>
              <w:t>XB</w:t>
            </w:r>
            <w:r w:rsidR="00731B25" w:rsidRPr="00874A08">
              <w:rPr>
                <w:sz w:val="22"/>
                <w:szCs w:val="22"/>
              </w:rPr>
              <w:t>each</w:t>
            </w:r>
            <w:r w:rsidR="009458FA" w:rsidRPr="00874A08">
              <w:rPr>
                <w:sz w:val="22"/>
                <w:szCs w:val="22"/>
              </w:rPr>
              <w:t>-SB</w:t>
            </w:r>
            <w:r w:rsidR="00731B25" w:rsidRPr="00874A08">
              <w:rPr>
                <w:sz w:val="22"/>
                <w:szCs w:val="22"/>
              </w:rPr>
              <w:t>; single CPU</w:t>
            </w:r>
            <w:r w:rsidRPr="00874A08">
              <w:rPr>
                <w:sz w:val="22"/>
                <w:szCs w:val="22"/>
              </w:rPr>
              <w:t>)</w:t>
            </w:r>
          </w:p>
          <w:p w14:paraId="0000018F" w14:textId="54B2B2F1" w:rsidR="00E20E02" w:rsidRPr="00874A08" w:rsidRDefault="009458FA">
            <w:pPr>
              <w:rPr>
                <w:sz w:val="22"/>
                <w:szCs w:val="22"/>
              </w:rPr>
            </w:pPr>
            <w:r w:rsidRPr="00874A08">
              <w:rPr>
                <w:sz w:val="22"/>
                <w:szCs w:val="22"/>
              </w:rPr>
              <w:t>&lt; 0.1 hours (CSHORE)</w:t>
            </w:r>
          </w:p>
        </w:tc>
      </w:tr>
      <w:tr w:rsidR="00E20E02" w14:paraId="23AE8829" w14:textId="77777777" w:rsidTr="00874A08">
        <w:trPr>
          <w:trHeight w:val="1010"/>
        </w:trPr>
        <w:tc>
          <w:tcPr>
            <w:tcW w:w="2515" w:type="dxa"/>
          </w:tcPr>
          <w:p w14:paraId="00000190" w14:textId="77777777" w:rsidR="00E20E02" w:rsidRPr="00874A08" w:rsidRDefault="00797D98">
            <w:pPr>
              <w:tabs>
                <w:tab w:val="left" w:pos="270"/>
              </w:tabs>
              <w:rPr>
                <w:sz w:val="22"/>
                <w:szCs w:val="22"/>
              </w:rPr>
            </w:pPr>
            <w:r w:rsidRPr="00874A08">
              <w:rPr>
                <w:sz w:val="22"/>
                <w:szCs w:val="22"/>
              </w:rPr>
              <w:t>3) Test models’ capability in predicting the timing of peak surge</w:t>
            </w:r>
          </w:p>
        </w:tc>
        <w:tc>
          <w:tcPr>
            <w:tcW w:w="2442" w:type="dxa"/>
          </w:tcPr>
          <w:p w14:paraId="00000191" w14:textId="13263800" w:rsidR="00E20E02" w:rsidRPr="00874A08" w:rsidRDefault="00797D98">
            <w:pPr>
              <w:tabs>
                <w:tab w:val="left" w:pos="270"/>
              </w:tabs>
              <w:rPr>
                <w:sz w:val="22"/>
                <w:szCs w:val="22"/>
              </w:rPr>
            </w:pPr>
            <w:r w:rsidRPr="00874A08">
              <w:rPr>
                <w:sz w:val="22"/>
                <w:szCs w:val="22"/>
              </w:rPr>
              <w:t xml:space="preserve">Comparison with available water level data and </w:t>
            </w:r>
            <w:sdt>
              <w:sdtPr>
                <w:rPr>
                  <w:sz w:val="22"/>
                  <w:szCs w:val="22"/>
                </w:rPr>
                <w:tag w:val="goog_rdk_47"/>
                <w:id w:val="-393583000"/>
              </w:sdtPr>
              <w:sdtEndPr/>
              <w:sdtContent/>
            </w:sdt>
            <w:sdt>
              <w:sdtPr>
                <w:rPr>
                  <w:sz w:val="22"/>
                  <w:szCs w:val="22"/>
                </w:rPr>
                <w:tag w:val="goog_rdk_48"/>
                <w:id w:val="-10922368"/>
              </w:sdtPr>
              <w:sdtEndPr/>
              <w:sdtContent/>
            </w:sdt>
            <w:r w:rsidRPr="00874A08">
              <w:rPr>
                <w:sz w:val="22"/>
                <w:szCs w:val="22"/>
              </w:rPr>
              <w:t>reference full physics model runs</w:t>
            </w:r>
            <w:r w:rsidR="00592044" w:rsidRPr="00874A08">
              <w:rPr>
                <w:sz w:val="22"/>
                <w:szCs w:val="22"/>
              </w:rPr>
              <w:t xml:space="preserve"> when possible</w:t>
            </w:r>
          </w:p>
        </w:tc>
        <w:tc>
          <w:tcPr>
            <w:tcW w:w="2126" w:type="dxa"/>
          </w:tcPr>
          <w:p w14:paraId="00000192" w14:textId="77777777" w:rsidR="00E20E02" w:rsidRPr="00874A08" w:rsidRDefault="00797D98">
            <w:pPr>
              <w:tabs>
                <w:tab w:val="left" w:pos="270"/>
              </w:tabs>
              <w:rPr>
                <w:sz w:val="22"/>
                <w:szCs w:val="22"/>
              </w:rPr>
            </w:pPr>
            <w:r w:rsidRPr="00874A08">
              <w:rPr>
                <w:sz w:val="22"/>
                <w:szCs w:val="22"/>
              </w:rPr>
              <w:t>Water level data from multiple tide stations</w:t>
            </w:r>
          </w:p>
        </w:tc>
        <w:tc>
          <w:tcPr>
            <w:tcW w:w="2277" w:type="dxa"/>
          </w:tcPr>
          <w:p w14:paraId="00000193" w14:textId="77777777" w:rsidR="00E20E02" w:rsidRPr="00874A08" w:rsidRDefault="00797D98">
            <w:pPr>
              <w:rPr>
                <w:sz w:val="22"/>
                <w:szCs w:val="22"/>
              </w:rPr>
            </w:pPr>
            <w:r w:rsidRPr="00874A08">
              <w:rPr>
                <w:sz w:val="22"/>
                <w:szCs w:val="22"/>
              </w:rPr>
              <w:t>± 3 hours of actual timing</w:t>
            </w:r>
          </w:p>
          <w:p w14:paraId="00000194" w14:textId="77777777" w:rsidR="00E20E02" w:rsidRPr="00874A08" w:rsidRDefault="00E20E02">
            <w:pPr>
              <w:rPr>
                <w:sz w:val="22"/>
                <w:szCs w:val="22"/>
              </w:rPr>
            </w:pPr>
          </w:p>
        </w:tc>
      </w:tr>
      <w:tr w:rsidR="00E20E02" w14:paraId="77796C53" w14:textId="77777777" w:rsidTr="00874A08">
        <w:trPr>
          <w:trHeight w:val="835"/>
        </w:trPr>
        <w:tc>
          <w:tcPr>
            <w:tcW w:w="2515" w:type="dxa"/>
          </w:tcPr>
          <w:p w14:paraId="00000195" w14:textId="77777777" w:rsidR="00E20E02" w:rsidRPr="00874A08" w:rsidRDefault="00797D98">
            <w:pPr>
              <w:tabs>
                <w:tab w:val="left" w:pos="270"/>
              </w:tabs>
              <w:rPr>
                <w:sz w:val="22"/>
                <w:szCs w:val="22"/>
              </w:rPr>
            </w:pPr>
            <w:r w:rsidRPr="00874A08">
              <w:rPr>
                <w:sz w:val="22"/>
                <w:szCs w:val="22"/>
              </w:rPr>
              <w:t>4) Test models’ capability in predicting the magnitude of peak surge</w:t>
            </w:r>
          </w:p>
          <w:p w14:paraId="00000196" w14:textId="77777777" w:rsidR="00E20E02" w:rsidRPr="00874A08" w:rsidRDefault="00E20E02">
            <w:pPr>
              <w:tabs>
                <w:tab w:val="left" w:pos="270"/>
              </w:tabs>
              <w:rPr>
                <w:sz w:val="22"/>
                <w:szCs w:val="22"/>
              </w:rPr>
            </w:pPr>
          </w:p>
        </w:tc>
        <w:tc>
          <w:tcPr>
            <w:tcW w:w="2442" w:type="dxa"/>
          </w:tcPr>
          <w:p w14:paraId="00000197" w14:textId="76096A32" w:rsidR="00E20E02" w:rsidRPr="00874A08" w:rsidRDefault="00797D98">
            <w:pPr>
              <w:tabs>
                <w:tab w:val="left" w:pos="270"/>
              </w:tabs>
              <w:rPr>
                <w:sz w:val="22"/>
                <w:szCs w:val="22"/>
              </w:rPr>
            </w:pPr>
            <w:r w:rsidRPr="00874A08">
              <w:rPr>
                <w:sz w:val="22"/>
                <w:szCs w:val="22"/>
              </w:rPr>
              <w:t xml:space="preserve">Comparison with available water level data and </w:t>
            </w:r>
            <w:sdt>
              <w:sdtPr>
                <w:rPr>
                  <w:sz w:val="22"/>
                  <w:szCs w:val="22"/>
                </w:rPr>
                <w:tag w:val="goog_rdk_49"/>
                <w:id w:val="-212651986"/>
              </w:sdtPr>
              <w:sdtEndPr/>
              <w:sdtContent/>
            </w:sdt>
            <w:sdt>
              <w:sdtPr>
                <w:rPr>
                  <w:sz w:val="22"/>
                  <w:szCs w:val="22"/>
                </w:rPr>
                <w:tag w:val="goog_rdk_50"/>
                <w:id w:val="-1243179177"/>
              </w:sdtPr>
              <w:sdtEndPr/>
              <w:sdtContent/>
            </w:sdt>
            <w:r w:rsidRPr="00874A08">
              <w:rPr>
                <w:sz w:val="22"/>
                <w:szCs w:val="22"/>
              </w:rPr>
              <w:t>reference full physics model runs</w:t>
            </w:r>
            <w:r w:rsidR="00592044" w:rsidRPr="00874A08">
              <w:rPr>
                <w:sz w:val="22"/>
                <w:szCs w:val="22"/>
              </w:rPr>
              <w:t xml:space="preserve"> when possible</w:t>
            </w:r>
          </w:p>
        </w:tc>
        <w:tc>
          <w:tcPr>
            <w:tcW w:w="2126" w:type="dxa"/>
          </w:tcPr>
          <w:p w14:paraId="00000198" w14:textId="77777777" w:rsidR="00E20E02" w:rsidRPr="00874A08" w:rsidRDefault="00797D98">
            <w:pPr>
              <w:tabs>
                <w:tab w:val="left" w:pos="270"/>
              </w:tabs>
              <w:rPr>
                <w:sz w:val="22"/>
                <w:szCs w:val="22"/>
              </w:rPr>
            </w:pPr>
            <w:r w:rsidRPr="00874A08">
              <w:rPr>
                <w:sz w:val="22"/>
                <w:szCs w:val="22"/>
              </w:rPr>
              <w:t>Water level data from multiple tide stations</w:t>
            </w:r>
          </w:p>
        </w:tc>
        <w:tc>
          <w:tcPr>
            <w:tcW w:w="2277" w:type="dxa"/>
          </w:tcPr>
          <w:p w14:paraId="00000199" w14:textId="67C2783D" w:rsidR="00D73C6F" w:rsidRPr="00874A08" w:rsidRDefault="00797D98" w:rsidP="00D73C6F">
            <w:pPr>
              <w:rPr>
                <w:sz w:val="22"/>
                <w:szCs w:val="22"/>
              </w:rPr>
            </w:pPr>
            <w:r w:rsidRPr="00874A08">
              <w:rPr>
                <w:sz w:val="22"/>
                <w:szCs w:val="22"/>
              </w:rPr>
              <w:t>&lt; 20% RMSE</w:t>
            </w:r>
            <w:r w:rsidR="00D73C6F" w:rsidRPr="00874A08">
              <w:rPr>
                <w:sz w:val="22"/>
                <w:szCs w:val="22"/>
              </w:rPr>
              <w:t xml:space="preserve"> </w:t>
            </w:r>
          </w:p>
          <w:p w14:paraId="0000019A" w14:textId="7FD71CAC" w:rsidR="00E20E02" w:rsidRPr="00874A08" w:rsidRDefault="00E20E02">
            <w:pPr>
              <w:rPr>
                <w:sz w:val="22"/>
                <w:szCs w:val="22"/>
              </w:rPr>
            </w:pPr>
          </w:p>
        </w:tc>
      </w:tr>
      <w:tr w:rsidR="00E20E02" w14:paraId="13F5A418" w14:textId="77777777" w:rsidTr="00874A08">
        <w:trPr>
          <w:trHeight w:val="835"/>
        </w:trPr>
        <w:tc>
          <w:tcPr>
            <w:tcW w:w="2515" w:type="dxa"/>
          </w:tcPr>
          <w:p w14:paraId="0000019B" w14:textId="77777777" w:rsidR="00E20E02" w:rsidRPr="00874A08" w:rsidRDefault="00797D98">
            <w:pPr>
              <w:tabs>
                <w:tab w:val="left" w:pos="270"/>
              </w:tabs>
              <w:rPr>
                <w:sz w:val="22"/>
                <w:szCs w:val="22"/>
              </w:rPr>
            </w:pPr>
            <w:r w:rsidRPr="00874A08">
              <w:rPr>
                <w:sz w:val="22"/>
                <w:szCs w:val="22"/>
              </w:rPr>
              <w:lastRenderedPageBreak/>
              <w:t>5) Test models’ capability predicting the duration of particular TWL</w:t>
            </w:r>
          </w:p>
        </w:tc>
        <w:tc>
          <w:tcPr>
            <w:tcW w:w="2442" w:type="dxa"/>
          </w:tcPr>
          <w:p w14:paraId="0000019C" w14:textId="4537CBBC" w:rsidR="00E20E02" w:rsidRPr="00874A08" w:rsidRDefault="00797D98">
            <w:pPr>
              <w:tabs>
                <w:tab w:val="left" w:pos="270"/>
              </w:tabs>
              <w:rPr>
                <w:sz w:val="22"/>
                <w:szCs w:val="22"/>
              </w:rPr>
            </w:pPr>
            <w:r w:rsidRPr="00874A08">
              <w:rPr>
                <w:sz w:val="22"/>
                <w:szCs w:val="22"/>
              </w:rPr>
              <w:t xml:space="preserve">Comparison with available water level data and </w:t>
            </w:r>
            <w:sdt>
              <w:sdtPr>
                <w:rPr>
                  <w:sz w:val="22"/>
                  <w:szCs w:val="22"/>
                </w:rPr>
                <w:tag w:val="goog_rdk_51"/>
                <w:id w:val="276530321"/>
              </w:sdtPr>
              <w:sdtEndPr/>
              <w:sdtContent/>
            </w:sdt>
            <w:sdt>
              <w:sdtPr>
                <w:rPr>
                  <w:sz w:val="22"/>
                  <w:szCs w:val="22"/>
                </w:rPr>
                <w:tag w:val="goog_rdk_52"/>
                <w:id w:val="199595865"/>
              </w:sdtPr>
              <w:sdtEndPr/>
              <w:sdtContent/>
            </w:sdt>
            <w:r w:rsidRPr="00874A08">
              <w:rPr>
                <w:sz w:val="22"/>
                <w:szCs w:val="22"/>
              </w:rPr>
              <w:t>reference full physics model runs</w:t>
            </w:r>
            <w:r w:rsidR="00592044" w:rsidRPr="00874A08">
              <w:rPr>
                <w:sz w:val="22"/>
                <w:szCs w:val="22"/>
              </w:rPr>
              <w:t xml:space="preserve"> when possible</w:t>
            </w:r>
          </w:p>
        </w:tc>
        <w:tc>
          <w:tcPr>
            <w:tcW w:w="2126" w:type="dxa"/>
          </w:tcPr>
          <w:p w14:paraId="0000019D" w14:textId="77777777" w:rsidR="00E20E02" w:rsidRPr="00874A08" w:rsidRDefault="00797D98">
            <w:pPr>
              <w:tabs>
                <w:tab w:val="left" w:pos="270"/>
              </w:tabs>
              <w:rPr>
                <w:sz w:val="22"/>
                <w:szCs w:val="22"/>
              </w:rPr>
            </w:pPr>
            <w:r w:rsidRPr="00874A08">
              <w:rPr>
                <w:sz w:val="22"/>
                <w:szCs w:val="22"/>
              </w:rPr>
              <w:t>Water level data from multiple tide stations</w:t>
            </w:r>
          </w:p>
        </w:tc>
        <w:tc>
          <w:tcPr>
            <w:tcW w:w="2277" w:type="dxa"/>
          </w:tcPr>
          <w:p w14:paraId="0000019E" w14:textId="77777777" w:rsidR="00E20E02" w:rsidRPr="00874A08" w:rsidRDefault="00797D98">
            <w:pPr>
              <w:rPr>
                <w:sz w:val="22"/>
                <w:szCs w:val="22"/>
              </w:rPr>
            </w:pPr>
            <w:r w:rsidRPr="00874A08">
              <w:rPr>
                <w:sz w:val="22"/>
                <w:szCs w:val="22"/>
              </w:rPr>
              <w:t>± 3 hours of actual duration</w:t>
            </w:r>
          </w:p>
        </w:tc>
      </w:tr>
      <w:tr w:rsidR="00E20E02" w14:paraId="51A4E0CB" w14:textId="77777777">
        <w:trPr>
          <w:trHeight w:val="317"/>
        </w:trPr>
        <w:tc>
          <w:tcPr>
            <w:tcW w:w="9360" w:type="dxa"/>
            <w:gridSpan w:val="4"/>
          </w:tcPr>
          <w:p w14:paraId="0000019F" w14:textId="77777777" w:rsidR="00E20E02" w:rsidRPr="00874A08" w:rsidRDefault="00797D98" w:rsidP="006B4025">
            <w:pPr>
              <w:tabs>
                <w:tab w:val="left" w:pos="270"/>
              </w:tabs>
              <w:jc w:val="center"/>
              <w:rPr>
                <w:b/>
                <w:sz w:val="22"/>
                <w:szCs w:val="22"/>
              </w:rPr>
            </w:pPr>
            <w:r w:rsidRPr="00874A08">
              <w:rPr>
                <w:b/>
                <w:sz w:val="22"/>
                <w:szCs w:val="22"/>
              </w:rPr>
              <w:t>Qualitative Performance Objectives</w:t>
            </w:r>
          </w:p>
        </w:tc>
      </w:tr>
      <w:tr w:rsidR="00E20E02" w14:paraId="241AD60E" w14:textId="77777777" w:rsidTr="00874A08">
        <w:trPr>
          <w:trHeight w:val="739"/>
        </w:trPr>
        <w:tc>
          <w:tcPr>
            <w:tcW w:w="2515" w:type="dxa"/>
          </w:tcPr>
          <w:p w14:paraId="000001A3" w14:textId="77777777" w:rsidR="00E20E02" w:rsidRPr="00874A08" w:rsidRDefault="00797D98">
            <w:pPr>
              <w:tabs>
                <w:tab w:val="left" w:pos="270"/>
              </w:tabs>
              <w:rPr>
                <w:sz w:val="22"/>
                <w:szCs w:val="22"/>
              </w:rPr>
            </w:pPr>
            <w:r w:rsidRPr="00874A08">
              <w:rPr>
                <w:sz w:val="22"/>
                <w:szCs w:val="22"/>
              </w:rPr>
              <w:t xml:space="preserve">6) Test models’ capability predicting the spatial extent of flooding for a particular depth and </w:t>
            </w:r>
            <w:sdt>
              <w:sdtPr>
                <w:rPr>
                  <w:sz w:val="22"/>
                  <w:szCs w:val="22"/>
                </w:rPr>
                <w:tag w:val="goog_rdk_53"/>
                <w:id w:val="2057352860"/>
              </w:sdtPr>
              <w:sdtEndPr/>
              <w:sdtContent/>
            </w:sdt>
            <w:sdt>
              <w:sdtPr>
                <w:rPr>
                  <w:sz w:val="22"/>
                  <w:szCs w:val="22"/>
                </w:rPr>
                <w:tag w:val="goog_rdk_54"/>
                <w:id w:val="-230079276"/>
              </w:sdtPr>
              <w:sdtEndPr/>
              <w:sdtContent/>
            </w:sdt>
            <w:sdt>
              <w:sdtPr>
                <w:rPr>
                  <w:sz w:val="22"/>
                  <w:szCs w:val="22"/>
                </w:rPr>
                <w:tag w:val="goog_rdk_55"/>
                <w:id w:val="-1113355408"/>
              </w:sdtPr>
              <w:sdtEndPr/>
              <w:sdtContent/>
            </w:sdt>
            <w:sdt>
              <w:sdtPr>
                <w:rPr>
                  <w:sz w:val="22"/>
                  <w:szCs w:val="22"/>
                </w:rPr>
                <w:tag w:val="goog_rdk_56"/>
                <w:id w:val="-1630317834"/>
              </w:sdtPr>
              <w:sdtEndPr/>
              <w:sdtContent/>
            </w:sdt>
            <w:sdt>
              <w:sdtPr>
                <w:rPr>
                  <w:sz w:val="22"/>
                  <w:szCs w:val="22"/>
                </w:rPr>
                <w:tag w:val="goog_rdk_57"/>
                <w:id w:val="-3903609"/>
              </w:sdtPr>
              <w:sdtEndPr/>
              <w:sdtContent/>
            </w:sdt>
            <w:r w:rsidRPr="00874A08">
              <w:rPr>
                <w:sz w:val="22"/>
                <w:szCs w:val="22"/>
              </w:rPr>
              <w:t>timing</w:t>
            </w:r>
          </w:p>
        </w:tc>
        <w:tc>
          <w:tcPr>
            <w:tcW w:w="2442" w:type="dxa"/>
          </w:tcPr>
          <w:p w14:paraId="000001A4" w14:textId="74BE0BF9" w:rsidR="00E20E02" w:rsidRPr="00874A08" w:rsidRDefault="00797D98">
            <w:pPr>
              <w:tabs>
                <w:tab w:val="left" w:pos="270"/>
              </w:tabs>
              <w:rPr>
                <w:sz w:val="22"/>
                <w:szCs w:val="22"/>
              </w:rPr>
            </w:pPr>
            <w:r w:rsidRPr="00874A08">
              <w:rPr>
                <w:sz w:val="22"/>
                <w:szCs w:val="22"/>
              </w:rPr>
              <w:t xml:space="preserve">Comparison with available anecdotal data of flooding and </w:t>
            </w:r>
            <w:sdt>
              <w:sdtPr>
                <w:rPr>
                  <w:sz w:val="22"/>
                  <w:szCs w:val="22"/>
                </w:rPr>
                <w:tag w:val="goog_rdk_58"/>
                <w:id w:val="925686195"/>
              </w:sdtPr>
              <w:sdtEndPr/>
              <w:sdtContent/>
            </w:sdt>
            <w:sdt>
              <w:sdtPr>
                <w:rPr>
                  <w:sz w:val="22"/>
                  <w:szCs w:val="22"/>
                </w:rPr>
                <w:tag w:val="goog_rdk_59"/>
                <w:id w:val="261415940"/>
              </w:sdtPr>
              <w:sdtEndPr/>
              <w:sdtContent/>
            </w:sdt>
            <w:r w:rsidRPr="00874A08">
              <w:rPr>
                <w:sz w:val="22"/>
                <w:szCs w:val="22"/>
              </w:rPr>
              <w:t>reference full physics model runs</w:t>
            </w:r>
            <w:r w:rsidR="00592044" w:rsidRPr="00874A08">
              <w:rPr>
                <w:sz w:val="22"/>
                <w:szCs w:val="22"/>
              </w:rPr>
              <w:t xml:space="preserve"> when possible</w:t>
            </w:r>
          </w:p>
        </w:tc>
        <w:tc>
          <w:tcPr>
            <w:tcW w:w="2126" w:type="dxa"/>
          </w:tcPr>
          <w:p w14:paraId="000001A5" w14:textId="247640DF" w:rsidR="00E20E02" w:rsidRPr="00874A08" w:rsidRDefault="009A5CA7">
            <w:pPr>
              <w:tabs>
                <w:tab w:val="left" w:pos="270"/>
              </w:tabs>
              <w:rPr>
                <w:sz w:val="22"/>
                <w:szCs w:val="22"/>
              </w:rPr>
            </w:pPr>
            <w:r w:rsidRPr="00874A08">
              <w:rPr>
                <w:sz w:val="22"/>
                <w:szCs w:val="22"/>
              </w:rPr>
              <w:t>Available</w:t>
            </w:r>
            <w:r w:rsidR="00797D98" w:rsidRPr="00874A08">
              <w:rPr>
                <w:sz w:val="22"/>
                <w:szCs w:val="22"/>
              </w:rPr>
              <w:t xml:space="preserve"> data from reports (note anecdotal data will be incomplete)</w:t>
            </w:r>
          </w:p>
        </w:tc>
        <w:tc>
          <w:tcPr>
            <w:tcW w:w="2277" w:type="dxa"/>
          </w:tcPr>
          <w:p w14:paraId="000001A6" w14:textId="77777777" w:rsidR="00E20E02" w:rsidRPr="00874A08" w:rsidRDefault="00797D98">
            <w:pPr>
              <w:tabs>
                <w:tab w:val="left" w:pos="270"/>
              </w:tabs>
              <w:rPr>
                <w:sz w:val="22"/>
                <w:szCs w:val="22"/>
              </w:rPr>
            </w:pPr>
            <w:r w:rsidRPr="00874A08">
              <w:rPr>
                <w:sz w:val="22"/>
                <w:szCs w:val="22"/>
              </w:rPr>
              <w:t>Express value in comparing the different model output of flooding extent</w:t>
            </w:r>
          </w:p>
        </w:tc>
      </w:tr>
      <w:tr w:rsidR="00E20E02" w14:paraId="7647978F" w14:textId="77777777" w:rsidTr="00874A08">
        <w:trPr>
          <w:trHeight w:val="739"/>
        </w:trPr>
        <w:tc>
          <w:tcPr>
            <w:tcW w:w="2515" w:type="dxa"/>
          </w:tcPr>
          <w:p w14:paraId="000001AB" w14:textId="2C60BA19" w:rsidR="00E20E02" w:rsidRPr="00874A08" w:rsidRDefault="00D07B29">
            <w:pPr>
              <w:tabs>
                <w:tab w:val="left" w:pos="270"/>
              </w:tabs>
              <w:rPr>
                <w:sz w:val="22"/>
                <w:szCs w:val="22"/>
              </w:rPr>
            </w:pPr>
            <w:r w:rsidRPr="00874A08">
              <w:rPr>
                <w:sz w:val="22"/>
                <w:szCs w:val="22"/>
              </w:rPr>
              <w:t>7</w:t>
            </w:r>
            <w:r w:rsidR="00797D98" w:rsidRPr="00874A08">
              <w:rPr>
                <w:sz w:val="22"/>
                <w:szCs w:val="22"/>
              </w:rPr>
              <w:t>) Model degradation simulations</w:t>
            </w:r>
          </w:p>
        </w:tc>
        <w:tc>
          <w:tcPr>
            <w:tcW w:w="2442" w:type="dxa"/>
          </w:tcPr>
          <w:p w14:paraId="000001AC" w14:textId="77777777" w:rsidR="00E20E02" w:rsidRPr="00874A08" w:rsidRDefault="00797D98">
            <w:pPr>
              <w:tabs>
                <w:tab w:val="left" w:pos="270"/>
              </w:tabs>
              <w:rPr>
                <w:sz w:val="22"/>
                <w:szCs w:val="22"/>
              </w:rPr>
            </w:pPr>
            <w:r w:rsidRPr="00874A08">
              <w:rPr>
                <w:sz w:val="22"/>
                <w:szCs w:val="22"/>
              </w:rPr>
              <w:t>Importance of resolution and accuracy of model inputs and forcing</w:t>
            </w:r>
          </w:p>
        </w:tc>
        <w:tc>
          <w:tcPr>
            <w:tcW w:w="2126" w:type="dxa"/>
          </w:tcPr>
          <w:p w14:paraId="000001AD" w14:textId="77777777" w:rsidR="00E20E02" w:rsidRPr="00874A08" w:rsidRDefault="00797D98">
            <w:pPr>
              <w:tabs>
                <w:tab w:val="left" w:pos="270"/>
              </w:tabs>
              <w:rPr>
                <w:sz w:val="22"/>
                <w:szCs w:val="22"/>
              </w:rPr>
            </w:pPr>
            <w:r w:rsidRPr="00874A08">
              <w:rPr>
                <w:sz w:val="22"/>
                <w:szCs w:val="22"/>
              </w:rPr>
              <w:t>Model data from different simulations</w:t>
            </w:r>
          </w:p>
        </w:tc>
        <w:tc>
          <w:tcPr>
            <w:tcW w:w="2277" w:type="dxa"/>
          </w:tcPr>
          <w:p w14:paraId="000001AE" w14:textId="77777777" w:rsidR="00E20E02" w:rsidRPr="00874A08" w:rsidRDefault="00797D98">
            <w:pPr>
              <w:tabs>
                <w:tab w:val="left" w:pos="270"/>
              </w:tabs>
              <w:rPr>
                <w:sz w:val="22"/>
                <w:szCs w:val="22"/>
              </w:rPr>
            </w:pPr>
            <w:r w:rsidRPr="00874A08">
              <w:rPr>
                <w:sz w:val="22"/>
                <w:szCs w:val="22"/>
              </w:rPr>
              <w:t>Quantification of the model output relative to the base simulation with “perfect” inputs</w:t>
            </w:r>
          </w:p>
        </w:tc>
      </w:tr>
      <w:tr w:rsidR="00E20E02" w14:paraId="338E300D" w14:textId="77777777" w:rsidTr="00874A08">
        <w:trPr>
          <w:trHeight w:val="739"/>
        </w:trPr>
        <w:tc>
          <w:tcPr>
            <w:tcW w:w="2515" w:type="dxa"/>
          </w:tcPr>
          <w:p w14:paraId="000001AF" w14:textId="4BA6BD89" w:rsidR="00E20E02" w:rsidRPr="00874A08" w:rsidRDefault="00A276F9">
            <w:pPr>
              <w:tabs>
                <w:tab w:val="left" w:pos="270"/>
              </w:tabs>
              <w:rPr>
                <w:sz w:val="22"/>
                <w:szCs w:val="22"/>
              </w:rPr>
            </w:pPr>
            <w:r w:rsidRPr="00874A08">
              <w:rPr>
                <w:sz w:val="22"/>
                <w:szCs w:val="22"/>
              </w:rPr>
              <w:t>8</w:t>
            </w:r>
            <w:r w:rsidR="00797D98" w:rsidRPr="00874A08">
              <w:rPr>
                <w:sz w:val="22"/>
                <w:szCs w:val="22"/>
              </w:rPr>
              <w:t>) Web interface: Ease of use</w:t>
            </w:r>
          </w:p>
        </w:tc>
        <w:tc>
          <w:tcPr>
            <w:tcW w:w="2442" w:type="dxa"/>
          </w:tcPr>
          <w:p w14:paraId="000001B0" w14:textId="77777777" w:rsidR="00E20E02" w:rsidRPr="00874A08" w:rsidRDefault="00797D98">
            <w:pPr>
              <w:tabs>
                <w:tab w:val="left" w:pos="270"/>
              </w:tabs>
              <w:rPr>
                <w:sz w:val="22"/>
                <w:szCs w:val="22"/>
              </w:rPr>
            </w:pPr>
            <w:r w:rsidRPr="00874A08">
              <w:rPr>
                <w:sz w:val="22"/>
                <w:szCs w:val="22"/>
              </w:rPr>
              <w:t>Ability of technical-level personnel to use/understand output</w:t>
            </w:r>
          </w:p>
        </w:tc>
        <w:tc>
          <w:tcPr>
            <w:tcW w:w="2126" w:type="dxa"/>
          </w:tcPr>
          <w:p w14:paraId="000001B1" w14:textId="77777777" w:rsidR="00E20E02" w:rsidRPr="00874A08" w:rsidRDefault="00797D98">
            <w:pPr>
              <w:tabs>
                <w:tab w:val="left" w:pos="270"/>
              </w:tabs>
              <w:rPr>
                <w:sz w:val="22"/>
                <w:szCs w:val="22"/>
              </w:rPr>
            </w:pPr>
            <w:r w:rsidRPr="00874A08">
              <w:rPr>
                <w:sz w:val="22"/>
                <w:szCs w:val="22"/>
              </w:rPr>
              <w:t>Personnel feedback on interface</w:t>
            </w:r>
          </w:p>
        </w:tc>
        <w:tc>
          <w:tcPr>
            <w:tcW w:w="2277" w:type="dxa"/>
          </w:tcPr>
          <w:p w14:paraId="000001B2" w14:textId="77777777" w:rsidR="00E20E02" w:rsidRPr="00874A08" w:rsidRDefault="00797D98">
            <w:pPr>
              <w:tabs>
                <w:tab w:val="left" w:pos="270"/>
              </w:tabs>
              <w:rPr>
                <w:sz w:val="22"/>
                <w:szCs w:val="22"/>
              </w:rPr>
            </w:pPr>
            <w:r w:rsidRPr="00874A08">
              <w:rPr>
                <w:sz w:val="22"/>
                <w:szCs w:val="22"/>
              </w:rPr>
              <w:t>Technician-level personnel can select results suitable for the installation</w:t>
            </w:r>
          </w:p>
        </w:tc>
      </w:tr>
    </w:tbl>
    <w:p w14:paraId="06EE89D6" w14:textId="77777777" w:rsidR="0044680E" w:rsidRDefault="0044680E" w:rsidP="0044680E">
      <w:pPr>
        <w:pStyle w:val="Heading1"/>
      </w:pPr>
    </w:p>
    <w:p w14:paraId="3EB40C52" w14:textId="77777777" w:rsidR="00E20E02" w:rsidRDefault="0044680E" w:rsidP="0044680E">
      <w:pPr>
        <w:pStyle w:val="Heading1"/>
      </w:pPr>
      <w:bookmarkStart w:id="26" w:name="_Toc143943578"/>
      <w:r>
        <w:t>4.0</w:t>
      </w:r>
      <w:r>
        <w:tab/>
        <w:t>SITE DESCRIPTION</w:t>
      </w:r>
      <w:bookmarkEnd w:id="26"/>
    </w:p>
    <w:p w14:paraId="77C9D73C" w14:textId="77777777" w:rsidR="0044680E" w:rsidRDefault="0044680E" w:rsidP="0044680E"/>
    <w:p w14:paraId="5B8FAAE8" w14:textId="77777777" w:rsidR="0044680E" w:rsidRDefault="0044680E" w:rsidP="0044680E">
      <w:pPr>
        <w:pStyle w:val="Heading2"/>
      </w:pPr>
      <w:bookmarkStart w:id="27" w:name="_Toc143943579"/>
      <w:r>
        <w:t>4.1</w:t>
      </w:r>
      <w:r>
        <w:tab/>
        <w:t xml:space="preserve">SITE </w:t>
      </w:r>
      <w:sdt>
        <w:sdtPr>
          <w:tag w:val="goog_rdk_61"/>
          <w:id w:val="715479129"/>
        </w:sdtPr>
        <w:sdtEndPr/>
        <w:sdtContent/>
      </w:sdt>
      <w:r>
        <w:t>SELECTION</w:t>
      </w:r>
      <w:bookmarkEnd w:id="27"/>
    </w:p>
    <w:p w14:paraId="319C70E8" w14:textId="77777777" w:rsidR="0044680E" w:rsidRPr="006A5AED" w:rsidRDefault="0044680E" w:rsidP="0044680E"/>
    <w:p w14:paraId="59A439F7" w14:textId="64E9CB3B" w:rsidR="0044680E" w:rsidRDefault="009A5CA7" w:rsidP="0044680E">
      <w:pPr>
        <w:jc w:val="both"/>
        <w:rPr>
          <w:szCs w:val="24"/>
        </w:rPr>
      </w:pPr>
      <w:r>
        <w:rPr>
          <w:szCs w:val="24"/>
        </w:rPr>
        <w:t>Tyndall Air Force Base</w:t>
      </w:r>
      <w:r w:rsidR="0044680E">
        <w:rPr>
          <w:szCs w:val="24"/>
        </w:rPr>
        <w:t xml:space="preserve"> was chosen as </w:t>
      </w:r>
      <w:r>
        <w:rPr>
          <w:szCs w:val="24"/>
        </w:rPr>
        <w:t>the second</w:t>
      </w:r>
      <w:r w:rsidR="0044680E">
        <w:rPr>
          <w:szCs w:val="24"/>
        </w:rPr>
        <w:t xml:space="preserve"> of three sites for the overall ESTCP project to provide an end member of geomorphological setting and hydrodynamic forcing (</w:t>
      </w:r>
      <w:r w:rsidR="00C404E0">
        <w:rPr>
          <w:szCs w:val="24"/>
        </w:rPr>
        <w:fldChar w:fldCharType="begin"/>
      </w:r>
      <w:r w:rsidR="00C404E0">
        <w:rPr>
          <w:szCs w:val="24"/>
        </w:rPr>
        <w:instrText xml:space="preserve"> REF _Ref171607592 \h </w:instrText>
      </w:r>
      <w:r w:rsidR="00C404E0">
        <w:rPr>
          <w:szCs w:val="24"/>
        </w:rPr>
      </w:r>
      <w:r w:rsidR="00C404E0">
        <w:rPr>
          <w:szCs w:val="24"/>
        </w:rPr>
        <w:fldChar w:fldCharType="separate"/>
      </w:r>
      <w:r w:rsidR="00C404E0" w:rsidRPr="009458FA">
        <w:t xml:space="preserve">Table </w:t>
      </w:r>
      <w:r w:rsidR="00C404E0">
        <w:rPr>
          <w:iCs/>
          <w:noProof/>
        </w:rPr>
        <w:t>3</w:t>
      </w:r>
      <w:r w:rsidR="00C404E0">
        <w:rPr>
          <w:szCs w:val="24"/>
        </w:rPr>
        <w:fldChar w:fldCharType="end"/>
      </w:r>
      <w:r w:rsidR="0044680E">
        <w:rPr>
          <w:szCs w:val="24"/>
        </w:rPr>
        <w:t xml:space="preserve">). The geomorphological setting with a wide continental shelf would suggest that waves have less importance than surge. However, this concept has not been quantified at </w:t>
      </w:r>
      <w:r w:rsidR="001049FC">
        <w:rPr>
          <w:szCs w:val="24"/>
        </w:rPr>
        <w:t>Tyndall</w:t>
      </w:r>
      <w:r w:rsidR="0044680E">
        <w:rPr>
          <w:szCs w:val="24"/>
        </w:rPr>
        <w:t xml:space="preserve">. Similarly, </w:t>
      </w:r>
      <w:r w:rsidR="001049FC">
        <w:rPr>
          <w:szCs w:val="24"/>
        </w:rPr>
        <w:t xml:space="preserve">Tyndall </w:t>
      </w:r>
      <w:r w:rsidR="0044680E">
        <w:rPr>
          <w:szCs w:val="24"/>
        </w:rPr>
        <w:t>experiences hurricane forcing, and possible</w:t>
      </w:r>
      <w:r w:rsidR="001049FC">
        <w:rPr>
          <w:szCs w:val="24"/>
        </w:rPr>
        <w:t xml:space="preserve"> differing magnitudes of bay surge from Saint Andrew Bay and Saint Andrew Sound separated by a semi-connected barrier island </w:t>
      </w:r>
      <w:r w:rsidR="0044680E">
        <w:rPr>
          <w:szCs w:val="24"/>
        </w:rPr>
        <w:t xml:space="preserve">making it a suitable location to test model capability under these forcing scenarios. </w:t>
      </w:r>
    </w:p>
    <w:p w14:paraId="0C508FBA" w14:textId="77777777" w:rsidR="0044680E" w:rsidRDefault="0044680E" w:rsidP="0044680E">
      <w:pPr>
        <w:jc w:val="both"/>
        <w:rPr>
          <w:szCs w:val="24"/>
        </w:rPr>
      </w:pPr>
    </w:p>
    <w:p w14:paraId="7E3D08F6" w14:textId="77777777" w:rsidR="00D17C47" w:rsidRDefault="00D17C47" w:rsidP="0044680E">
      <w:pPr>
        <w:jc w:val="both"/>
        <w:rPr>
          <w:szCs w:val="24"/>
        </w:rPr>
      </w:pPr>
    </w:p>
    <w:p w14:paraId="083A5FDB" w14:textId="77777777" w:rsidR="00D17C47" w:rsidRDefault="00D17C47" w:rsidP="0044680E">
      <w:pPr>
        <w:jc w:val="both"/>
        <w:rPr>
          <w:szCs w:val="24"/>
        </w:rPr>
      </w:pPr>
    </w:p>
    <w:p w14:paraId="3892DE02" w14:textId="77777777" w:rsidR="00D17C47" w:rsidRDefault="00D17C47" w:rsidP="0044680E">
      <w:pPr>
        <w:jc w:val="both"/>
        <w:rPr>
          <w:szCs w:val="24"/>
        </w:rPr>
      </w:pPr>
    </w:p>
    <w:p w14:paraId="43C6EB2B" w14:textId="77777777" w:rsidR="00D17C47" w:rsidRDefault="00D17C47" w:rsidP="0044680E">
      <w:pPr>
        <w:jc w:val="both"/>
        <w:rPr>
          <w:szCs w:val="24"/>
        </w:rPr>
      </w:pPr>
    </w:p>
    <w:p w14:paraId="01AD990D" w14:textId="77777777" w:rsidR="00D17C47" w:rsidRDefault="00D17C47" w:rsidP="0044680E">
      <w:pPr>
        <w:jc w:val="both"/>
        <w:rPr>
          <w:szCs w:val="24"/>
        </w:rPr>
      </w:pPr>
    </w:p>
    <w:p w14:paraId="303DADB8" w14:textId="77777777" w:rsidR="00D17C47" w:rsidRDefault="00D17C47" w:rsidP="0044680E">
      <w:pPr>
        <w:jc w:val="both"/>
        <w:rPr>
          <w:szCs w:val="24"/>
        </w:rPr>
      </w:pPr>
    </w:p>
    <w:p w14:paraId="3711BB02" w14:textId="77777777" w:rsidR="00D17C47" w:rsidRDefault="00D17C47" w:rsidP="0044680E">
      <w:pPr>
        <w:jc w:val="both"/>
        <w:rPr>
          <w:szCs w:val="24"/>
        </w:rPr>
      </w:pPr>
    </w:p>
    <w:p w14:paraId="7D9BCD54" w14:textId="77777777" w:rsidR="00D17C47" w:rsidRDefault="00D17C47" w:rsidP="0044680E">
      <w:pPr>
        <w:jc w:val="both"/>
        <w:rPr>
          <w:szCs w:val="24"/>
        </w:rPr>
      </w:pPr>
    </w:p>
    <w:p w14:paraId="15A9E643" w14:textId="77777777" w:rsidR="00D17C47" w:rsidRDefault="00D17C47" w:rsidP="0044680E">
      <w:pPr>
        <w:jc w:val="both"/>
        <w:rPr>
          <w:szCs w:val="24"/>
        </w:rPr>
      </w:pPr>
    </w:p>
    <w:p w14:paraId="42DDA274" w14:textId="7826870C" w:rsidR="002A1EE3" w:rsidRPr="00D73C6F" w:rsidRDefault="002A1EE3" w:rsidP="00401B34">
      <w:pPr>
        <w:pStyle w:val="Tables"/>
      </w:pPr>
      <w:bookmarkStart w:id="28" w:name="_Ref171607592"/>
      <w:r w:rsidRPr="00D73C6F">
        <w:lastRenderedPageBreak/>
        <w:t xml:space="preserve">Table </w:t>
      </w:r>
      <w:r w:rsidRPr="00D73C6F">
        <w:fldChar w:fldCharType="begin"/>
      </w:r>
      <w:r w:rsidRPr="00D73C6F">
        <w:instrText xml:space="preserve"> SEQ Table \* ARABIC </w:instrText>
      </w:r>
      <w:r w:rsidRPr="00D73C6F">
        <w:fldChar w:fldCharType="separate"/>
      </w:r>
      <w:r w:rsidR="00D73C6F">
        <w:rPr>
          <w:noProof/>
        </w:rPr>
        <w:t>3</w:t>
      </w:r>
      <w:r w:rsidRPr="00D73C6F">
        <w:fldChar w:fldCharType="end"/>
      </w:r>
      <w:bookmarkEnd w:id="28"/>
      <w:r w:rsidRPr="00D73C6F">
        <w:t>. Setting of Tyndall Air Force Base</w:t>
      </w:r>
      <w:r w:rsidR="00401B34">
        <w:t>.</w:t>
      </w:r>
    </w:p>
    <w:tbl>
      <w:tblPr>
        <w:tblW w:w="93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70"/>
        <w:gridCol w:w="6480"/>
      </w:tblGrid>
      <w:tr w:rsidR="001049FC" w14:paraId="6874BDDF" w14:textId="77777777" w:rsidTr="001049FC">
        <w:trPr>
          <w:trHeight w:val="795"/>
        </w:trPr>
        <w:tc>
          <w:tcPr>
            <w:tcW w:w="2870"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tcPr>
          <w:p w14:paraId="53C7B3A9" w14:textId="77777777" w:rsidR="0044680E" w:rsidRDefault="0044680E" w:rsidP="00CF2EA2">
            <w:pPr>
              <w:jc w:val="both"/>
            </w:pPr>
          </w:p>
        </w:tc>
        <w:tc>
          <w:tcPr>
            <w:tcW w:w="6480" w:type="dxa"/>
            <w:tcBorders>
              <w:top w:val="single" w:sz="8" w:space="0" w:color="000000"/>
              <w:bottom w:val="single" w:sz="8" w:space="0" w:color="000000"/>
              <w:right w:val="single" w:sz="8" w:space="0" w:color="000000"/>
            </w:tcBorders>
            <w:shd w:val="clear" w:color="auto" w:fill="D9D9D9"/>
            <w:tcMar>
              <w:top w:w="40" w:type="dxa"/>
              <w:left w:w="40" w:type="dxa"/>
              <w:bottom w:w="40" w:type="dxa"/>
              <w:right w:w="40" w:type="dxa"/>
            </w:tcMar>
          </w:tcPr>
          <w:p w14:paraId="2F4440BF" w14:textId="00FE4FED" w:rsidR="0044680E" w:rsidRDefault="009A5CA7" w:rsidP="00CF2EA2">
            <w:pPr>
              <w:jc w:val="both"/>
              <w:rPr>
                <w:b/>
              </w:rPr>
            </w:pPr>
            <w:r>
              <w:rPr>
                <w:b/>
              </w:rPr>
              <w:t>Tyndall Air Force Base</w:t>
            </w:r>
          </w:p>
        </w:tc>
      </w:tr>
      <w:tr w:rsidR="001049FC" w14:paraId="4073964E" w14:textId="77777777" w:rsidTr="001049FC">
        <w:trPr>
          <w:trHeight w:val="570"/>
        </w:trPr>
        <w:tc>
          <w:tcPr>
            <w:tcW w:w="2870" w:type="dxa"/>
            <w:tcBorders>
              <w:left w:val="single" w:sz="8" w:space="0" w:color="000000"/>
              <w:bottom w:val="single" w:sz="8" w:space="0" w:color="000000"/>
              <w:right w:val="single" w:sz="8" w:space="0" w:color="000000"/>
            </w:tcBorders>
            <w:tcMar>
              <w:top w:w="40" w:type="dxa"/>
              <w:left w:w="40" w:type="dxa"/>
              <w:bottom w:w="40" w:type="dxa"/>
              <w:right w:w="40" w:type="dxa"/>
            </w:tcMar>
          </w:tcPr>
          <w:p w14:paraId="61A4EFB9" w14:textId="77777777" w:rsidR="0044680E" w:rsidRDefault="0044680E" w:rsidP="00CF2EA2">
            <w:pPr>
              <w:jc w:val="both"/>
              <w:rPr>
                <w:b/>
              </w:rPr>
            </w:pPr>
            <w:r>
              <w:rPr>
                <w:b/>
              </w:rPr>
              <w:t>General Location</w:t>
            </w:r>
          </w:p>
        </w:tc>
        <w:tc>
          <w:tcPr>
            <w:tcW w:w="6480" w:type="dxa"/>
            <w:tcBorders>
              <w:bottom w:val="single" w:sz="8" w:space="0" w:color="000000"/>
              <w:right w:val="single" w:sz="8" w:space="0" w:color="000000"/>
            </w:tcBorders>
            <w:tcMar>
              <w:top w:w="40" w:type="dxa"/>
              <w:left w:w="40" w:type="dxa"/>
              <w:bottom w:w="40" w:type="dxa"/>
              <w:right w:w="40" w:type="dxa"/>
            </w:tcMar>
          </w:tcPr>
          <w:p w14:paraId="0F8D72A3" w14:textId="36B64E5A" w:rsidR="0044680E" w:rsidRPr="009A5CA7" w:rsidRDefault="009A5CA7" w:rsidP="00CF2EA2">
            <w:pPr>
              <w:jc w:val="both"/>
              <w:rPr>
                <w:szCs w:val="24"/>
              </w:rPr>
            </w:pPr>
            <w:r w:rsidRPr="009A5CA7">
              <w:rPr>
                <w:szCs w:val="24"/>
              </w:rPr>
              <w:t>Gulf Coast, FL</w:t>
            </w:r>
          </w:p>
        </w:tc>
      </w:tr>
      <w:tr w:rsidR="001049FC" w14:paraId="77E0C87C" w14:textId="77777777" w:rsidTr="001049FC">
        <w:trPr>
          <w:trHeight w:val="795"/>
        </w:trPr>
        <w:tc>
          <w:tcPr>
            <w:tcW w:w="2870" w:type="dxa"/>
            <w:tcBorders>
              <w:left w:val="single" w:sz="8" w:space="0" w:color="000000"/>
              <w:bottom w:val="single" w:sz="8" w:space="0" w:color="000000"/>
              <w:right w:val="single" w:sz="8" w:space="0" w:color="000000"/>
            </w:tcBorders>
            <w:tcMar>
              <w:top w:w="40" w:type="dxa"/>
              <w:left w:w="40" w:type="dxa"/>
              <w:bottom w:w="40" w:type="dxa"/>
              <w:right w:w="40" w:type="dxa"/>
            </w:tcMar>
          </w:tcPr>
          <w:p w14:paraId="2D5A05EE" w14:textId="77777777" w:rsidR="0044680E" w:rsidRDefault="0044680E" w:rsidP="00CF2EA2">
            <w:pPr>
              <w:jc w:val="both"/>
              <w:rPr>
                <w:b/>
              </w:rPr>
            </w:pPr>
            <w:r>
              <w:rPr>
                <w:b/>
              </w:rPr>
              <w:t>Geomorphic Setting</w:t>
            </w:r>
          </w:p>
        </w:tc>
        <w:tc>
          <w:tcPr>
            <w:tcW w:w="6480" w:type="dxa"/>
            <w:tcBorders>
              <w:bottom w:val="single" w:sz="8" w:space="0" w:color="000000"/>
              <w:right w:val="single" w:sz="8" w:space="0" w:color="000000"/>
            </w:tcBorders>
            <w:tcMar>
              <w:top w:w="40" w:type="dxa"/>
              <w:left w:w="40" w:type="dxa"/>
              <w:bottom w:w="40" w:type="dxa"/>
              <w:right w:w="40" w:type="dxa"/>
            </w:tcMar>
          </w:tcPr>
          <w:p w14:paraId="71A23BE6" w14:textId="5E1DA671" w:rsidR="0044680E" w:rsidRPr="009A5CA7" w:rsidRDefault="001049FC" w:rsidP="00CF2EA2">
            <w:pPr>
              <w:jc w:val="both"/>
              <w:rPr>
                <w:szCs w:val="24"/>
              </w:rPr>
            </w:pPr>
            <w:r>
              <w:rPr>
                <w:szCs w:val="24"/>
              </w:rPr>
              <w:t>Semi-connected b</w:t>
            </w:r>
            <w:r w:rsidR="009A5CA7" w:rsidRPr="009A5CA7">
              <w:rPr>
                <w:szCs w:val="24"/>
              </w:rPr>
              <w:t xml:space="preserve">arrier </w:t>
            </w:r>
            <w:r>
              <w:rPr>
                <w:szCs w:val="24"/>
              </w:rPr>
              <w:t>i</w:t>
            </w:r>
            <w:r w:rsidR="009A5CA7" w:rsidRPr="009A5CA7">
              <w:rPr>
                <w:szCs w:val="24"/>
              </w:rPr>
              <w:t>sland fronted by wide continental shelf</w:t>
            </w:r>
          </w:p>
        </w:tc>
      </w:tr>
      <w:tr w:rsidR="001049FC" w14:paraId="659A053B" w14:textId="77777777" w:rsidTr="001049FC">
        <w:trPr>
          <w:trHeight w:val="795"/>
        </w:trPr>
        <w:tc>
          <w:tcPr>
            <w:tcW w:w="2870" w:type="dxa"/>
            <w:tcBorders>
              <w:left w:val="single" w:sz="8" w:space="0" w:color="000000"/>
              <w:bottom w:val="single" w:sz="8" w:space="0" w:color="000000"/>
              <w:right w:val="single" w:sz="8" w:space="0" w:color="000000"/>
            </w:tcBorders>
            <w:tcMar>
              <w:top w:w="40" w:type="dxa"/>
              <w:left w:w="40" w:type="dxa"/>
              <w:bottom w:w="40" w:type="dxa"/>
              <w:right w:w="40" w:type="dxa"/>
            </w:tcMar>
          </w:tcPr>
          <w:p w14:paraId="0578267A" w14:textId="77777777" w:rsidR="0044680E" w:rsidRDefault="0044680E" w:rsidP="00CF2EA2">
            <w:pPr>
              <w:jc w:val="both"/>
              <w:rPr>
                <w:b/>
              </w:rPr>
            </w:pPr>
            <w:r>
              <w:rPr>
                <w:b/>
              </w:rPr>
              <w:t>Primary forcing</w:t>
            </w:r>
          </w:p>
        </w:tc>
        <w:tc>
          <w:tcPr>
            <w:tcW w:w="6480" w:type="dxa"/>
            <w:tcBorders>
              <w:bottom w:val="single" w:sz="8" w:space="0" w:color="000000"/>
              <w:right w:val="single" w:sz="8" w:space="0" w:color="000000"/>
            </w:tcBorders>
            <w:tcMar>
              <w:top w:w="40" w:type="dxa"/>
              <w:left w:w="40" w:type="dxa"/>
              <w:bottom w:w="40" w:type="dxa"/>
              <w:right w:w="40" w:type="dxa"/>
            </w:tcMar>
          </w:tcPr>
          <w:p w14:paraId="6D68B94F" w14:textId="3BC13BF5" w:rsidR="0044680E" w:rsidRPr="009A5CA7" w:rsidRDefault="009A5CA7" w:rsidP="00CF2EA2">
            <w:pPr>
              <w:jc w:val="both"/>
              <w:rPr>
                <w:szCs w:val="24"/>
              </w:rPr>
            </w:pPr>
            <w:r w:rsidRPr="009A5CA7">
              <w:rPr>
                <w:szCs w:val="24"/>
              </w:rPr>
              <w:t>Microtidal, mild wave climate, ocean and bay side flooding, hurricanes</w:t>
            </w:r>
          </w:p>
        </w:tc>
      </w:tr>
    </w:tbl>
    <w:p w14:paraId="067492AB" w14:textId="77777777" w:rsidR="000E52DE" w:rsidRDefault="000E52DE" w:rsidP="007561B7">
      <w:pPr>
        <w:pStyle w:val="Heading2"/>
      </w:pPr>
      <w:bookmarkStart w:id="29" w:name="_Toc143943580"/>
    </w:p>
    <w:p w14:paraId="000001ED" w14:textId="0898057B" w:rsidR="00E20E02" w:rsidRPr="007561B7" w:rsidRDefault="00797D98" w:rsidP="007561B7">
      <w:pPr>
        <w:pStyle w:val="Heading2"/>
        <w:rPr>
          <w:szCs w:val="24"/>
        </w:rPr>
      </w:pPr>
      <w:r>
        <w:t>4.2</w:t>
      </w:r>
      <w:r>
        <w:tab/>
        <w:t>SITE LOCATION AND HISTORY</w:t>
      </w:r>
      <w:bookmarkEnd w:id="29"/>
    </w:p>
    <w:p w14:paraId="000001EE" w14:textId="7379726D" w:rsidR="00E20E02" w:rsidRDefault="00B96E0A">
      <w:pPr>
        <w:spacing w:before="240" w:after="240"/>
        <w:jc w:val="both"/>
        <w:rPr>
          <w:szCs w:val="24"/>
        </w:rPr>
      </w:pPr>
      <w:r>
        <w:rPr>
          <w:szCs w:val="24"/>
        </w:rPr>
        <w:t>Tyndall</w:t>
      </w:r>
      <w:r w:rsidR="00835B31">
        <w:rPr>
          <w:szCs w:val="24"/>
        </w:rPr>
        <w:t xml:space="preserve"> Air Force Base</w:t>
      </w:r>
      <w:r>
        <w:rPr>
          <w:szCs w:val="24"/>
        </w:rPr>
        <w:t xml:space="preserve"> </w:t>
      </w:r>
      <w:r w:rsidR="00797D98">
        <w:rPr>
          <w:szCs w:val="24"/>
        </w:rPr>
        <w:t>is located on the</w:t>
      </w:r>
      <w:r>
        <w:rPr>
          <w:szCs w:val="24"/>
        </w:rPr>
        <w:t xml:space="preserve"> Gulf of Mexico in the Florida panhandle near Panama City</w:t>
      </w:r>
      <w:r w:rsidR="00797D98">
        <w:rPr>
          <w:szCs w:val="24"/>
        </w:rPr>
        <w:t xml:space="preserve"> (USA</w:t>
      </w:r>
      <w:r w:rsidR="00797D98" w:rsidRPr="00D17C47">
        <w:rPr>
          <w:szCs w:val="24"/>
        </w:rPr>
        <w:t>) (</w:t>
      </w:r>
      <w:r w:rsidR="00477550" w:rsidRPr="00D17C47">
        <w:rPr>
          <w:szCs w:val="24"/>
        </w:rPr>
        <w:fldChar w:fldCharType="begin"/>
      </w:r>
      <w:r w:rsidR="00477550" w:rsidRPr="00D17C47">
        <w:rPr>
          <w:szCs w:val="24"/>
        </w:rPr>
        <w:instrText xml:space="preserve"> REF _Ref171607839 \h </w:instrText>
      </w:r>
      <w:r w:rsidR="00D17C47">
        <w:rPr>
          <w:szCs w:val="24"/>
        </w:rPr>
        <w:instrText xml:space="preserve"> \* MERGEFORMAT </w:instrText>
      </w:r>
      <w:r w:rsidR="00477550" w:rsidRPr="00D17C47">
        <w:rPr>
          <w:szCs w:val="24"/>
        </w:rPr>
      </w:r>
      <w:r w:rsidR="00477550" w:rsidRPr="00D17C47">
        <w:rPr>
          <w:szCs w:val="24"/>
        </w:rPr>
        <w:fldChar w:fldCharType="separate"/>
      </w:r>
      <w:r w:rsidR="00477550" w:rsidRPr="00D17C47">
        <w:rPr>
          <w:szCs w:val="24"/>
        </w:rPr>
        <w:t>Figure 13</w:t>
      </w:r>
      <w:r w:rsidR="00477550" w:rsidRPr="00D17C47">
        <w:rPr>
          <w:szCs w:val="24"/>
        </w:rPr>
        <w:fldChar w:fldCharType="end"/>
      </w:r>
      <w:r w:rsidR="00797D98" w:rsidRPr="00D17C47">
        <w:rPr>
          <w:szCs w:val="24"/>
        </w:rPr>
        <w:t xml:space="preserve">). </w:t>
      </w:r>
      <w:r w:rsidR="00414369">
        <w:rPr>
          <w:szCs w:val="24"/>
        </w:rPr>
        <w:t>Tyndall</w:t>
      </w:r>
      <w:r w:rsidR="00D40186">
        <w:rPr>
          <w:szCs w:val="24"/>
        </w:rPr>
        <w:t xml:space="preserve"> has approximately 200 km of coastline along Saint Andrew Bay to the east</w:t>
      </w:r>
      <w:r w:rsidR="00A324B8">
        <w:rPr>
          <w:szCs w:val="24"/>
        </w:rPr>
        <w:t>,</w:t>
      </w:r>
      <w:r w:rsidR="00D40186">
        <w:rPr>
          <w:szCs w:val="24"/>
        </w:rPr>
        <w:t xml:space="preserve"> Saint Andrew Sound </w:t>
      </w:r>
      <w:r w:rsidR="00D40186" w:rsidRPr="00E44FDD">
        <w:rPr>
          <w:szCs w:val="24"/>
        </w:rPr>
        <w:t>to the west</w:t>
      </w:r>
      <w:r w:rsidR="00A324B8" w:rsidRPr="00E44FDD">
        <w:rPr>
          <w:szCs w:val="24"/>
        </w:rPr>
        <w:t>, and is backed by East Bay to the north</w:t>
      </w:r>
      <w:r w:rsidR="00D40186" w:rsidRPr="00E44FDD">
        <w:rPr>
          <w:szCs w:val="24"/>
        </w:rPr>
        <w:t>. M</w:t>
      </w:r>
      <w:r w:rsidR="00797D98" w:rsidRPr="00E44FDD">
        <w:rPr>
          <w:szCs w:val="24"/>
        </w:rPr>
        <w:t xml:space="preserve">ost of </w:t>
      </w:r>
      <w:r w:rsidR="009B3964" w:rsidRPr="00E44FDD">
        <w:rPr>
          <w:szCs w:val="24"/>
        </w:rPr>
        <w:t xml:space="preserve">the </w:t>
      </w:r>
      <w:r w:rsidR="00D40186" w:rsidRPr="00E44FDD">
        <w:rPr>
          <w:szCs w:val="24"/>
        </w:rPr>
        <w:t xml:space="preserve">base has </w:t>
      </w:r>
      <w:r w:rsidR="00797D98" w:rsidRPr="00E44FDD">
        <w:rPr>
          <w:szCs w:val="24"/>
        </w:rPr>
        <w:t>elevation</w:t>
      </w:r>
      <w:r w:rsidR="00D40186" w:rsidRPr="00E44FDD">
        <w:rPr>
          <w:szCs w:val="24"/>
        </w:rPr>
        <w:t>s</w:t>
      </w:r>
      <w:r w:rsidR="00797D98" w:rsidRPr="00E44FDD">
        <w:rPr>
          <w:szCs w:val="24"/>
        </w:rPr>
        <w:t xml:space="preserve"> within 5 m of mean sea level,</w:t>
      </w:r>
      <w:r w:rsidR="00D40186" w:rsidRPr="00E44FDD">
        <w:rPr>
          <w:szCs w:val="24"/>
        </w:rPr>
        <w:t xml:space="preserve"> leaving</w:t>
      </w:r>
      <w:r w:rsidR="00D40186">
        <w:rPr>
          <w:szCs w:val="24"/>
        </w:rPr>
        <w:t xml:space="preserve"> it</w:t>
      </w:r>
      <w:r w:rsidR="00797D98">
        <w:rPr>
          <w:szCs w:val="24"/>
        </w:rPr>
        <w:t xml:space="preserve"> vulnerable to the impacts of SLR</w:t>
      </w:r>
      <w:r w:rsidR="00D40186">
        <w:rPr>
          <w:szCs w:val="24"/>
        </w:rPr>
        <w:t xml:space="preserve"> </w:t>
      </w:r>
      <w:r w:rsidR="00797D98">
        <w:rPr>
          <w:szCs w:val="24"/>
        </w:rPr>
        <w:t>and surge during tropical</w:t>
      </w:r>
      <w:r w:rsidR="00D40186">
        <w:rPr>
          <w:szCs w:val="24"/>
        </w:rPr>
        <w:t xml:space="preserve"> </w:t>
      </w:r>
      <w:r w:rsidR="00797D98">
        <w:rPr>
          <w:szCs w:val="24"/>
        </w:rPr>
        <w:t xml:space="preserve">storms. </w:t>
      </w:r>
    </w:p>
    <w:p w14:paraId="000001EF" w14:textId="55C0D245" w:rsidR="00E20E02" w:rsidRDefault="00D40186">
      <w:pPr>
        <w:spacing w:before="240" w:after="240"/>
        <w:jc w:val="both"/>
        <w:rPr>
          <w:szCs w:val="24"/>
        </w:rPr>
      </w:pPr>
      <w:r>
        <w:rPr>
          <w:szCs w:val="24"/>
        </w:rPr>
        <w:t xml:space="preserve">On 10 October 2018, Hurricane Michael </w:t>
      </w:r>
      <w:r w:rsidR="00857315">
        <w:rPr>
          <w:szCs w:val="24"/>
        </w:rPr>
        <w:t>(</w:t>
      </w:r>
      <w:hyperlink r:id="rId42" w:history="1">
        <w:r w:rsidR="00857315" w:rsidRPr="003642B2">
          <w:rPr>
            <w:rStyle w:val="Hyperlink"/>
            <w:szCs w:val="24"/>
          </w:rPr>
          <w:t>https://www.nhc.noaa.gov/archive/2018/MICHAEL.shtml</w:t>
        </w:r>
      </w:hyperlink>
      <w:r w:rsidR="00857315">
        <w:rPr>
          <w:rStyle w:val="Hyperlink"/>
          <w:szCs w:val="24"/>
        </w:rPr>
        <w:t xml:space="preserve">) </w:t>
      </w:r>
      <w:r>
        <w:rPr>
          <w:szCs w:val="24"/>
        </w:rPr>
        <w:t>made landfall</w:t>
      </w:r>
      <w:r w:rsidR="00A324B8">
        <w:rPr>
          <w:szCs w:val="24"/>
        </w:rPr>
        <w:t xml:space="preserve"> as a Category 5 hurricane</w:t>
      </w:r>
      <w:r w:rsidR="00927643">
        <w:rPr>
          <w:szCs w:val="24"/>
        </w:rPr>
        <w:t xml:space="preserve"> </w:t>
      </w:r>
      <w:r>
        <w:rPr>
          <w:szCs w:val="24"/>
        </w:rPr>
        <w:t xml:space="preserve">in Mexico Beach, FL, located less than 10 km </w:t>
      </w:r>
      <w:r w:rsidR="00A324B8">
        <w:rPr>
          <w:szCs w:val="24"/>
        </w:rPr>
        <w:t xml:space="preserve">from Tyndall. </w:t>
      </w:r>
      <w:r w:rsidR="00B412B0">
        <w:rPr>
          <w:szCs w:val="24"/>
        </w:rPr>
        <w:t xml:space="preserve">Minimum pressure and maximum wind speeds for Hurricane </w:t>
      </w:r>
      <w:r w:rsidR="00A324B8">
        <w:t>Michael</w:t>
      </w:r>
      <w:r w:rsidR="00B412B0">
        <w:t xml:space="preserve"> were measured near Tyndall, with pressure reaching 919 mb</w:t>
      </w:r>
      <w:r w:rsidR="00A324B8">
        <w:t xml:space="preserve"> </w:t>
      </w:r>
      <w:r w:rsidR="00B412B0">
        <w:t xml:space="preserve">and </w:t>
      </w:r>
      <w:r w:rsidR="00A324B8" w:rsidRPr="008B5095">
        <w:rPr>
          <w:szCs w:val="24"/>
        </w:rPr>
        <w:t>wind</w:t>
      </w:r>
      <w:r w:rsidR="00B412B0">
        <w:rPr>
          <w:szCs w:val="24"/>
        </w:rPr>
        <w:t xml:space="preserve"> speeds</w:t>
      </w:r>
      <w:r w:rsidR="00A324B8">
        <w:rPr>
          <w:szCs w:val="24"/>
        </w:rPr>
        <w:t xml:space="preserve"> up to 72 m/s</w:t>
      </w:r>
      <w:r w:rsidR="00B412B0">
        <w:rPr>
          <w:szCs w:val="24"/>
        </w:rPr>
        <w:t xml:space="preserve"> (Beven et al., 2019).</w:t>
      </w:r>
      <w:r w:rsidR="00A324B8">
        <w:rPr>
          <w:szCs w:val="24"/>
        </w:rPr>
        <w:t xml:space="preserve"> </w:t>
      </w:r>
      <w:r w:rsidR="00B412B0">
        <w:rPr>
          <w:szCs w:val="24"/>
        </w:rPr>
        <w:t xml:space="preserve">At the coast, Michael produced </w:t>
      </w:r>
      <w:r w:rsidR="00A324B8" w:rsidRPr="008B5095">
        <w:rPr>
          <w:szCs w:val="24"/>
        </w:rPr>
        <w:t>storm surge</w:t>
      </w:r>
      <w:r w:rsidR="00A324B8">
        <w:rPr>
          <w:szCs w:val="24"/>
        </w:rPr>
        <w:t xml:space="preserve"> up to 4.</w:t>
      </w:r>
      <w:r w:rsidR="00AA1E7E">
        <w:rPr>
          <w:szCs w:val="24"/>
        </w:rPr>
        <w:t>69</w:t>
      </w:r>
      <w:r w:rsidR="00A324B8">
        <w:rPr>
          <w:szCs w:val="24"/>
        </w:rPr>
        <w:t xml:space="preserve"> m above MSL</w:t>
      </w:r>
      <w:r w:rsidR="00AA1E7E">
        <w:rPr>
          <w:szCs w:val="24"/>
        </w:rPr>
        <w:t xml:space="preserve"> and significant wave heights up to 8.69</w:t>
      </w:r>
      <w:r w:rsidR="00927643">
        <w:rPr>
          <w:szCs w:val="24"/>
        </w:rPr>
        <w:t xml:space="preserve"> m</w:t>
      </w:r>
      <w:r w:rsidR="00B55B9B">
        <w:rPr>
          <w:szCs w:val="24"/>
        </w:rPr>
        <w:t xml:space="preserve"> </w:t>
      </w:r>
      <w:r w:rsidR="00B55B9B">
        <w:rPr>
          <w:szCs w:val="24"/>
        </w:rPr>
        <w:fldChar w:fldCharType="begin"/>
      </w:r>
      <w:r w:rsidR="004E5E82">
        <w:rPr>
          <w:szCs w:val="24"/>
        </w:rPr>
        <w:instrText xml:space="preserve"> ADDIN ZOTERO_ITEM CSL_CITATION {"citationID":"iS8F2q66","properties":{"formattedCitation":"(Beven et al., 2019; Sch\\uc0\\u246{}nau et al., 2024)","plainCitation":"(Beven et al., 2019; Schönau et al., 2024)","noteIndex":0},"citationItems":[{"id":3745,"uris":["http://zotero.org/users/local/3kZ0APB2/items/DZ9R52ZY"],"itemData":{"id":3745,"type":"report","event-place":"Miami, FL","number":"AL142018","publisher":"NOAA, NHC","publisher-place":"Miami, FL","title":"National Hurricane Center Tropical Cyclone Report - Hurricane Michael","author":[{"family":"Beven","given":"J.L."},{"family":"Berg","given":"R."},{"family":"Hagen","given":"A."}],"issued":{"date-parts":[["2019"]]}}},{"id":3746,"uris":["http://zotero.org/users/local/3kZ0APB2/items/U2NU9IBB"],"itemData":{"id":3746,"type":"article-journal","container-title":"Geophysical Research Letters","DOI":"e2023GL105730","issue":"5","title":"In situ observations at the air‐sea interface by expendable air‐deployed drifters under Hurricane Michael (2018)","volume":"51","author":[{"family":"Schönau","given":"M.C."},{"family":"Paluszkiewicz","given":"T."},{"family":"Centurioni","given":"L.R."},{"family":"Komaromi","given":"W.A."},{"family":"Jin","given":"H."},{"family":"Doyle","given":"H.D."}],"issued":{"date-parts":[["2024"]]}}}],"schema":"https://github.com/citation-style-language/schema/raw/master/csl-citation.json"} </w:instrText>
      </w:r>
      <w:r w:rsidR="00B55B9B">
        <w:rPr>
          <w:szCs w:val="24"/>
        </w:rPr>
        <w:fldChar w:fldCharType="separate"/>
      </w:r>
      <w:r w:rsidR="004E5E82" w:rsidRPr="004E5E82">
        <w:rPr>
          <w:szCs w:val="24"/>
        </w:rPr>
        <w:t>(Beven et al., 2019; Schönau et al., 2024)</w:t>
      </w:r>
      <w:r w:rsidR="00B55B9B">
        <w:rPr>
          <w:szCs w:val="24"/>
        </w:rPr>
        <w:fldChar w:fldCharType="end"/>
      </w:r>
      <w:r w:rsidR="004E5E82">
        <w:rPr>
          <w:szCs w:val="24"/>
        </w:rPr>
        <w:t>.</w:t>
      </w:r>
      <w:r w:rsidR="00A324B8" w:rsidRPr="00AA1E7E">
        <w:rPr>
          <w:szCs w:val="24"/>
        </w:rPr>
        <w:t xml:space="preserve"> </w:t>
      </w:r>
      <w:r w:rsidR="00927643">
        <w:rPr>
          <w:szCs w:val="24"/>
        </w:rPr>
        <w:t xml:space="preserve">Inland areas faced heavy rainfall and high winds. </w:t>
      </w:r>
      <w:r w:rsidR="00A324B8" w:rsidRPr="00AA1E7E">
        <w:rPr>
          <w:szCs w:val="24"/>
        </w:rPr>
        <w:t>Hurricane</w:t>
      </w:r>
      <w:r w:rsidR="00A324B8">
        <w:rPr>
          <w:szCs w:val="24"/>
        </w:rPr>
        <w:t xml:space="preserve"> Michael</w:t>
      </w:r>
      <w:r w:rsidR="00A324B8" w:rsidRPr="008B5095">
        <w:rPr>
          <w:szCs w:val="24"/>
        </w:rPr>
        <w:t xml:space="preserve"> was directly responsible for 16 deaths</w:t>
      </w:r>
      <w:r w:rsidR="00927643">
        <w:rPr>
          <w:szCs w:val="24"/>
        </w:rPr>
        <w:t xml:space="preserve"> (49 deaths in total)</w:t>
      </w:r>
      <w:r w:rsidR="00A324B8" w:rsidRPr="008B5095">
        <w:rPr>
          <w:szCs w:val="24"/>
        </w:rPr>
        <w:t xml:space="preserve"> and about </w:t>
      </w:r>
      <w:r w:rsidR="00927643">
        <w:rPr>
          <w:szCs w:val="24"/>
        </w:rPr>
        <w:t>USD 31</w:t>
      </w:r>
      <w:r w:rsidR="00A324B8" w:rsidRPr="008B5095">
        <w:rPr>
          <w:szCs w:val="24"/>
        </w:rPr>
        <w:t xml:space="preserve"> billion in damage in the United States</w:t>
      </w:r>
      <w:r w:rsidR="00A324B8">
        <w:t xml:space="preserve"> </w:t>
      </w:r>
      <w:r w:rsidR="006672F0">
        <w:fldChar w:fldCharType="begin"/>
      </w:r>
      <w:r w:rsidR="006672F0">
        <w:instrText xml:space="preserve"> ADDIN ZOTERO_ITEM CSL_CITATION {"citationID":"H8l45ALB","properties":{"formattedCitation":"(Beven et al., 2019)","plainCitation":"(Beven et al., 2019)","noteIndex":0},"citationItems":[{"id":3745,"uris":["http://zotero.org/users/local/3kZ0APB2/items/DZ9R52ZY"],"itemData":{"id":3745,"type":"report","event-place":"Miami, FL","number":"AL142018","publisher":"NOAA, NHC","publisher-place":"Miami, FL","title":"National Hurricane Center Tropical Cyclone Report - Hurricane Michael","author":[{"family":"Beven","given":"J.L."},{"family":"Berg","given":"R."},{"family":"Hagen","given":"A."}],"issued":{"date-parts":[["2019"]]}}}],"schema":"https://github.com/citation-style-language/schema/raw/master/csl-citation.json"} </w:instrText>
      </w:r>
      <w:r w:rsidR="006672F0">
        <w:fldChar w:fldCharType="separate"/>
      </w:r>
      <w:r w:rsidR="006672F0" w:rsidRPr="006672F0">
        <w:t>(Beven et al., 2019</w:t>
      </w:r>
      <w:r w:rsidR="006672F0">
        <w:fldChar w:fldCharType="end"/>
      </w:r>
      <w:r w:rsidR="00927643">
        <w:t>;</w:t>
      </w:r>
      <w:r w:rsidR="006672F0">
        <w:t xml:space="preserve"> </w:t>
      </w:r>
      <w:hyperlink r:id="rId43" w:history="1">
        <w:r w:rsidR="006672F0" w:rsidRPr="006672F0">
          <w:rPr>
            <w:rStyle w:val="Hyperlink"/>
            <w:szCs w:val="24"/>
            <w:bdr w:val="none" w:sz="0" w:space="0" w:color="auto" w:frame="1"/>
          </w:rPr>
          <w:t>https://www.ncei.noaa.gov/access/billions/</w:t>
        </w:r>
      </w:hyperlink>
      <w:r w:rsidR="00A324B8">
        <w:t>)</w:t>
      </w:r>
      <w:r w:rsidR="00A324B8" w:rsidRPr="008B5095">
        <w:rPr>
          <w:szCs w:val="24"/>
        </w:rPr>
        <w:t>.</w:t>
      </w:r>
      <w:r w:rsidR="00927643">
        <w:rPr>
          <w:szCs w:val="24"/>
        </w:rPr>
        <w:t xml:space="preserve"> </w:t>
      </w:r>
      <w:r w:rsidR="009004E1">
        <w:rPr>
          <w:szCs w:val="24"/>
        </w:rPr>
        <w:t xml:space="preserve">Tyndall </w:t>
      </w:r>
      <w:r w:rsidR="00797D98">
        <w:rPr>
          <w:szCs w:val="24"/>
        </w:rPr>
        <w:t>experienced significant flooding and damage</w:t>
      </w:r>
      <w:r w:rsidR="00927643">
        <w:rPr>
          <w:szCs w:val="24"/>
        </w:rPr>
        <w:t xml:space="preserve"> to every building on base, with initial damage estimates</w:t>
      </w:r>
      <w:r w:rsidR="00797D98">
        <w:rPr>
          <w:szCs w:val="24"/>
        </w:rPr>
        <w:t xml:space="preserve"> on the order of USD </w:t>
      </w:r>
      <w:r w:rsidR="00927643">
        <w:rPr>
          <w:szCs w:val="24"/>
        </w:rPr>
        <w:t>3</w:t>
      </w:r>
      <w:r w:rsidR="00797D98">
        <w:rPr>
          <w:szCs w:val="24"/>
        </w:rPr>
        <w:t xml:space="preserve"> </w:t>
      </w:r>
      <w:r w:rsidR="00927643">
        <w:rPr>
          <w:szCs w:val="24"/>
        </w:rPr>
        <w:t>b</w:t>
      </w:r>
      <w:r w:rsidR="00797D98">
        <w:rPr>
          <w:szCs w:val="24"/>
        </w:rPr>
        <w:t>illion</w:t>
      </w:r>
      <w:r w:rsidR="00927643">
        <w:rPr>
          <w:szCs w:val="24"/>
        </w:rPr>
        <w:t xml:space="preserve"> (Beven et al., 2019)</w:t>
      </w:r>
      <w:r w:rsidR="00797D98">
        <w:rPr>
          <w:szCs w:val="24"/>
        </w:rPr>
        <w:t>.</w:t>
      </w:r>
    </w:p>
    <w:p w14:paraId="7F7DC4F5" w14:textId="77777777" w:rsidR="0043497A" w:rsidRDefault="00E37885" w:rsidP="00081F34">
      <w:pPr>
        <w:keepNext/>
        <w:autoSpaceDE w:val="0"/>
        <w:autoSpaceDN w:val="0"/>
        <w:adjustRightInd w:val="0"/>
        <w:spacing w:line="240" w:lineRule="auto"/>
        <w:jc w:val="center"/>
      </w:pPr>
      <w:r>
        <w:rPr>
          <w:noProof/>
          <w:color w:val="000000"/>
          <w:szCs w:val="24"/>
        </w:rPr>
        <w:lastRenderedPageBreak/>
        <w:drawing>
          <wp:inline distT="0" distB="0" distL="0" distR="0" wp14:anchorId="5231ACDB" wp14:editId="597CC316">
            <wp:extent cx="5943600" cy="4460240"/>
            <wp:effectExtent l="0" t="0" r="0" b="0"/>
            <wp:docPr id="1218121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21154" name="Picture 12181211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000001F0" w14:textId="66522C66" w:rsidR="00E20E02" w:rsidRPr="005253B3" w:rsidRDefault="0043497A" w:rsidP="00414369">
      <w:pPr>
        <w:pStyle w:val="Figures"/>
        <w:rPr>
          <w:szCs w:val="36"/>
        </w:rPr>
      </w:pPr>
      <w:bookmarkStart w:id="30" w:name="_Ref171607839"/>
      <w:r w:rsidRPr="00081F34">
        <w:t xml:space="preserve">Figure </w:t>
      </w:r>
      <w:r w:rsidR="005F6A39">
        <w:fldChar w:fldCharType="begin"/>
      </w:r>
      <w:r w:rsidR="005F6A39">
        <w:instrText xml:space="preserve"> SEQ Figure \* ARABIC </w:instrText>
      </w:r>
      <w:r w:rsidR="005F6A39">
        <w:fldChar w:fldCharType="separate"/>
      </w:r>
      <w:r w:rsidRPr="00081F34">
        <w:rPr>
          <w:noProof/>
        </w:rPr>
        <w:t>13</w:t>
      </w:r>
      <w:r w:rsidR="005F6A39">
        <w:rPr>
          <w:noProof/>
        </w:rPr>
        <w:fldChar w:fldCharType="end"/>
      </w:r>
      <w:bookmarkEnd w:id="30"/>
      <w:r w:rsidRPr="00081F34">
        <w:t>. Satellite imagery of Tyndall overla</w:t>
      </w:r>
      <w:r w:rsidR="0030310C">
        <w:t>in</w:t>
      </w:r>
      <w:r w:rsidRPr="00081F34">
        <w:t xml:space="preserve"> by color-coded bathymetry showing the wide continental shelf with relatively shallow depths. Inset shows the study site location (star marker, for reference between the main figure and inset) relative to the wider USA. The track of Hurricane Michael (2018) is shown as the dash-dot curve in the inset.</w:t>
      </w:r>
    </w:p>
    <w:p w14:paraId="000001F2" w14:textId="77777777" w:rsidR="00E20E02" w:rsidRDefault="00E20E02">
      <w:pPr>
        <w:jc w:val="both"/>
        <w:rPr>
          <w:szCs w:val="24"/>
        </w:rPr>
      </w:pPr>
    </w:p>
    <w:p w14:paraId="000001F3" w14:textId="10534B36" w:rsidR="00E20E02" w:rsidRDefault="00797D98" w:rsidP="006A5AED">
      <w:pPr>
        <w:pStyle w:val="Heading2"/>
      </w:pPr>
      <w:bookmarkStart w:id="31" w:name="_Toc143943581"/>
      <w:r>
        <w:t>4.3</w:t>
      </w:r>
      <w:r>
        <w:tab/>
        <w:t>SITE CHARACTERISTICS</w:t>
      </w:r>
      <w:bookmarkEnd w:id="31"/>
    </w:p>
    <w:p w14:paraId="797B398F" w14:textId="77777777" w:rsidR="006A5AED" w:rsidRPr="006A5AED" w:rsidRDefault="006A5AED" w:rsidP="006A5AED"/>
    <w:p w14:paraId="000001F4" w14:textId="61689D76" w:rsidR="00E20E02" w:rsidRDefault="001C480F">
      <w:pPr>
        <w:jc w:val="both"/>
        <w:rPr>
          <w:szCs w:val="24"/>
        </w:rPr>
      </w:pPr>
      <w:r>
        <w:rPr>
          <w:szCs w:val="24"/>
        </w:rPr>
        <w:t>Tyndall</w:t>
      </w:r>
      <w:r w:rsidR="009004E1" w:rsidRPr="000944C8">
        <w:rPr>
          <w:szCs w:val="24"/>
        </w:rPr>
        <w:t xml:space="preserve"> </w:t>
      </w:r>
      <w:r>
        <w:t xml:space="preserve">is separated from the Gulf of Mexico by a </w:t>
      </w:r>
      <w:r w:rsidR="009004E1" w:rsidRPr="00354837">
        <w:t>semi-connected barrier island</w:t>
      </w:r>
      <w:r>
        <w:t>, a unique geological feature of this site</w:t>
      </w:r>
      <w:r w:rsidR="009004E1" w:rsidRPr="00354837">
        <w:t>. The base is</w:t>
      </w:r>
      <w:r>
        <w:t xml:space="preserve"> also uniquely situated among three bays located on its north (East Bay) and south (Saint Andrew Sound and Saint Andrew Bay) sides. </w:t>
      </w:r>
      <w:r w:rsidR="00797D98">
        <w:rPr>
          <w:szCs w:val="24"/>
        </w:rPr>
        <w:t>The area has a mean tidal range of 0.</w:t>
      </w:r>
      <w:r>
        <w:rPr>
          <w:szCs w:val="24"/>
        </w:rPr>
        <w:t>38</w:t>
      </w:r>
      <w:r w:rsidR="00797D98">
        <w:rPr>
          <w:szCs w:val="24"/>
        </w:rPr>
        <w:t xml:space="preserve"> m and typically experiences </w:t>
      </w:r>
      <w:r w:rsidR="00926077">
        <w:rPr>
          <w:szCs w:val="24"/>
        </w:rPr>
        <w:t xml:space="preserve">waves from the south-southeast with </w:t>
      </w:r>
      <w:r w:rsidR="00797D98">
        <w:rPr>
          <w:szCs w:val="24"/>
        </w:rPr>
        <w:t xml:space="preserve">an east-south-easterly wind-wave climate with significant wave heights of 0.4 m and </w:t>
      </w:r>
      <w:r w:rsidR="0075307F">
        <w:rPr>
          <w:szCs w:val="24"/>
        </w:rPr>
        <w:t xml:space="preserve">typical peak </w:t>
      </w:r>
      <w:r w:rsidR="00797D98">
        <w:rPr>
          <w:szCs w:val="24"/>
        </w:rPr>
        <w:t>periods of 5 s (averaged over data from 2006 to 2021). The coastline is characterized by average beach and surf</w:t>
      </w:r>
      <w:r w:rsidR="000A464F">
        <w:rPr>
          <w:szCs w:val="24"/>
        </w:rPr>
        <w:t xml:space="preserve"> </w:t>
      </w:r>
      <w:r w:rsidR="00797D98">
        <w:rPr>
          <w:szCs w:val="24"/>
        </w:rPr>
        <w:t>zone (wave breaking region) slopes of 1:</w:t>
      </w:r>
      <w:r w:rsidR="00CB29E3">
        <w:rPr>
          <w:szCs w:val="24"/>
        </w:rPr>
        <w:t>2</w:t>
      </w:r>
      <w:r w:rsidR="00797D98">
        <w:rPr>
          <w:szCs w:val="24"/>
        </w:rPr>
        <w:t>0 and 1:</w:t>
      </w:r>
      <w:r w:rsidR="00CB29E3">
        <w:rPr>
          <w:szCs w:val="24"/>
        </w:rPr>
        <w:t>3</w:t>
      </w:r>
      <w:r w:rsidR="00797D98">
        <w:rPr>
          <w:szCs w:val="24"/>
        </w:rPr>
        <w:t>0, respectively; where the beach is defined as the region ±2σ around the mean shoreline elevation (setup), σ is the standard deviation of the continuous water level record, and the surf</w:t>
      </w:r>
      <w:r w:rsidR="000A464F">
        <w:rPr>
          <w:szCs w:val="24"/>
        </w:rPr>
        <w:t xml:space="preserve"> </w:t>
      </w:r>
      <w:r w:rsidR="00797D98">
        <w:rPr>
          <w:szCs w:val="24"/>
        </w:rPr>
        <w:t>zone is defined as the area between the setup location and the location of wave breaking.</w:t>
      </w:r>
    </w:p>
    <w:p w14:paraId="78AC3888" w14:textId="77777777" w:rsidR="006A5AED" w:rsidRDefault="006A5AED">
      <w:pPr>
        <w:jc w:val="both"/>
        <w:rPr>
          <w:szCs w:val="24"/>
        </w:rPr>
      </w:pPr>
    </w:p>
    <w:p w14:paraId="000001F5" w14:textId="0201C214" w:rsidR="00E20E02" w:rsidRDefault="00797D98" w:rsidP="006A5AED">
      <w:pPr>
        <w:pStyle w:val="Heading2"/>
      </w:pPr>
      <w:bookmarkStart w:id="32" w:name="_Toc143943582"/>
      <w:r>
        <w:lastRenderedPageBreak/>
        <w:t>4.4</w:t>
      </w:r>
      <w:r>
        <w:tab/>
        <w:t>SITE-RELATED PERMITS AND REGULATIONS</w:t>
      </w:r>
      <w:bookmarkEnd w:id="32"/>
    </w:p>
    <w:p w14:paraId="187F38BC" w14:textId="77777777" w:rsidR="006A5AED" w:rsidRPr="006A5AED" w:rsidRDefault="006A5AED" w:rsidP="006A5AED"/>
    <w:p w14:paraId="000001F6" w14:textId="77777777" w:rsidR="00E20E02" w:rsidRDefault="00797D98">
      <w:pPr>
        <w:jc w:val="both"/>
        <w:rPr>
          <w:szCs w:val="24"/>
        </w:rPr>
      </w:pPr>
      <w:r>
        <w:rPr>
          <w:szCs w:val="24"/>
        </w:rPr>
        <w:t xml:space="preserve">No permits are required as this demonstration is a numerical modeling demonstration plan. </w:t>
      </w:r>
    </w:p>
    <w:p w14:paraId="000001F7" w14:textId="77777777" w:rsidR="00E20E02" w:rsidRDefault="00E20E02">
      <w:pPr>
        <w:jc w:val="both"/>
        <w:rPr>
          <w:szCs w:val="24"/>
        </w:rPr>
      </w:pPr>
    </w:p>
    <w:p w14:paraId="000001F8" w14:textId="05E5E0DA" w:rsidR="00E20E02" w:rsidRDefault="00797D98" w:rsidP="006A5AED">
      <w:pPr>
        <w:pStyle w:val="Heading1"/>
      </w:pPr>
      <w:bookmarkStart w:id="33" w:name="_Toc143943583"/>
      <w:r>
        <w:t>5.0</w:t>
      </w:r>
      <w:r>
        <w:tab/>
        <w:t>TEST DESIGN</w:t>
      </w:r>
      <w:bookmarkEnd w:id="33"/>
      <w:r>
        <w:t xml:space="preserve"> </w:t>
      </w:r>
    </w:p>
    <w:p w14:paraId="596F8FD6" w14:textId="77777777" w:rsidR="006A5AED" w:rsidRPr="006A5AED" w:rsidRDefault="006A5AED" w:rsidP="006A5AED"/>
    <w:p w14:paraId="000001F9" w14:textId="2B9D0C39" w:rsidR="00E20E02" w:rsidRDefault="00797D98" w:rsidP="006A5AED">
      <w:pPr>
        <w:pStyle w:val="Heading2"/>
      </w:pPr>
      <w:bookmarkStart w:id="34" w:name="_Toc143943584"/>
      <w:r>
        <w:t>5.1</w:t>
      </w:r>
      <w:r>
        <w:tab/>
        <w:t xml:space="preserve">CONCEPTUAL TEST </w:t>
      </w:r>
      <w:sdt>
        <w:sdtPr>
          <w:tag w:val="goog_rdk_65"/>
          <w:id w:val="-2121679146"/>
        </w:sdtPr>
        <w:sdtEndPr/>
        <w:sdtContent/>
      </w:sdt>
      <w:r>
        <w:t>DESIGN</w:t>
      </w:r>
      <w:bookmarkEnd w:id="34"/>
    </w:p>
    <w:p w14:paraId="42EAA293" w14:textId="77777777" w:rsidR="006A5AED" w:rsidRPr="006A5AED" w:rsidRDefault="006A5AED" w:rsidP="006A5AED"/>
    <w:p w14:paraId="000001FA" w14:textId="77777777" w:rsidR="00E20E02" w:rsidRDefault="00797D98" w:rsidP="006312FD">
      <w:pPr>
        <w:jc w:val="both"/>
        <w:rPr>
          <w:szCs w:val="24"/>
          <w:highlight w:val="white"/>
        </w:rPr>
      </w:pPr>
      <w:r>
        <w:rPr>
          <w:szCs w:val="24"/>
          <w:highlight w:val="white"/>
        </w:rPr>
        <w:t xml:space="preserve">The demonstration plan will be conducted along three thrusts: </w:t>
      </w:r>
    </w:p>
    <w:p w14:paraId="000001FB" w14:textId="77777777" w:rsidR="00E20E02" w:rsidRDefault="00E20E02" w:rsidP="006312FD">
      <w:pPr>
        <w:jc w:val="both"/>
        <w:rPr>
          <w:szCs w:val="24"/>
          <w:highlight w:val="white"/>
        </w:rPr>
      </w:pPr>
    </w:p>
    <w:p w14:paraId="000001FC" w14:textId="2A2AC599" w:rsidR="00E20E02" w:rsidRDefault="00797D98" w:rsidP="006312FD">
      <w:pPr>
        <w:jc w:val="both"/>
        <w:rPr>
          <w:szCs w:val="24"/>
          <w:highlight w:val="white"/>
        </w:rPr>
      </w:pPr>
      <w:r>
        <w:rPr>
          <w:szCs w:val="24"/>
          <w:highlight w:val="white"/>
        </w:rPr>
        <w:t xml:space="preserve">1) </w:t>
      </w:r>
      <w:r>
        <w:rPr>
          <w:szCs w:val="24"/>
          <w:highlight w:val="white"/>
          <w:u w:val="single"/>
        </w:rPr>
        <w:t xml:space="preserve">Hurricane </w:t>
      </w:r>
      <w:r w:rsidR="009A5CA7">
        <w:rPr>
          <w:szCs w:val="24"/>
          <w:highlight w:val="white"/>
          <w:u w:val="single"/>
        </w:rPr>
        <w:t>Michael</w:t>
      </w:r>
      <w:r>
        <w:rPr>
          <w:szCs w:val="24"/>
          <w:highlight w:val="white"/>
          <w:u w:val="single"/>
        </w:rPr>
        <w:t xml:space="preserve"> simulations</w:t>
      </w:r>
      <w:r>
        <w:rPr>
          <w:szCs w:val="24"/>
          <w:highlight w:val="white"/>
        </w:rPr>
        <w:t xml:space="preserve">: We will conduct </w:t>
      </w:r>
      <w:r w:rsidR="00455260">
        <w:rPr>
          <w:szCs w:val="24"/>
          <w:highlight w:val="white"/>
        </w:rPr>
        <w:t>initial</w:t>
      </w:r>
      <w:r>
        <w:rPr>
          <w:szCs w:val="24"/>
          <w:highlight w:val="white"/>
        </w:rPr>
        <w:t xml:space="preserve"> simulations using the Class II and Class III </w:t>
      </w:r>
      <w:r w:rsidR="00A76825">
        <w:rPr>
          <w:szCs w:val="24"/>
          <w:highlight w:val="white"/>
        </w:rPr>
        <w:t xml:space="preserve">numerical </w:t>
      </w:r>
      <w:r>
        <w:rPr>
          <w:szCs w:val="24"/>
          <w:highlight w:val="white"/>
        </w:rPr>
        <w:t xml:space="preserve">models for </w:t>
      </w:r>
      <w:sdt>
        <w:sdtPr>
          <w:tag w:val="goog_rdk_66"/>
          <w:id w:val="-789747264"/>
        </w:sdtPr>
        <w:sdtEndPr/>
        <w:sdtContent/>
      </w:sdt>
      <w:r>
        <w:rPr>
          <w:szCs w:val="24"/>
          <w:highlight w:val="white"/>
        </w:rPr>
        <w:t xml:space="preserve">Hurricane </w:t>
      </w:r>
      <w:r w:rsidR="009A5CA7">
        <w:rPr>
          <w:szCs w:val="24"/>
          <w:highlight w:val="white"/>
        </w:rPr>
        <w:t>Michael</w:t>
      </w:r>
      <w:r w:rsidR="00455260">
        <w:rPr>
          <w:szCs w:val="24"/>
          <w:highlight w:val="white"/>
        </w:rPr>
        <w:t xml:space="preserve"> actual conditions</w:t>
      </w:r>
      <w:r>
        <w:rPr>
          <w:szCs w:val="24"/>
          <w:highlight w:val="white"/>
        </w:rPr>
        <w:t>. These simulations will be referred to as base</w:t>
      </w:r>
      <w:r w:rsidR="00D17B80">
        <w:rPr>
          <w:szCs w:val="24"/>
          <w:highlight w:val="white"/>
        </w:rPr>
        <w:t>line</w:t>
      </w:r>
      <w:r>
        <w:rPr>
          <w:szCs w:val="24"/>
          <w:highlight w:val="white"/>
        </w:rPr>
        <w:t xml:space="preserve"> simulations for comparison to subsequent simulations and serve as the output for model calibration / validation. We will then perturb Hurricane </w:t>
      </w:r>
      <w:r w:rsidR="00455260">
        <w:rPr>
          <w:szCs w:val="24"/>
          <w:highlight w:val="white"/>
        </w:rPr>
        <w:t>Michael</w:t>
      </w:r>
      <w:r>
        <w:rPr>
          <w:szCs w:val="24"/>
          <w:highlight w:val="white"/>
        </w:rPr>
        <w:t xml:space="preserve"> forcing to determine the effect of altering forcing parameters. For example, we will modify SLR, central pressure, hurricane track</w:t>
      </w:r>
      <w:r w:rsidR="00770F57">
        <w:rPr>
          <w:szCs w:val="24"/>
          <w:highlight w:val="white"/>
        </w:rPr>
        <w:t xml:space="preserve"> (Figure 14)</w:t>
      </w:r>
      <w:r>
        <w:rPr>
          <w:szCs w:val="24"/>
          <w:highlight w:val="white"/>
        </w:rPr>
        <w:t>,</w:t>
      </w:r>
      <w:r w:rsidR="00455260">
        <w:rPr>
          <w:szCs w:val="24"/>
          <w:highlight w:val="white"/>
        </w:rPr>
        <w:t xml:space="preserve"> </w:t>
      </w:r>
      <w:r>
        <w:rPr>
          <w:szCs w:val="24"/>
          <w:highlight w:val="white"/>
        </w:rPr>
        <w:t>windspeed</w:t>
      </w:r>
      <w:r w:rsidR="00455260">
        <w:rPr>
          <w:szCs w:val="24"/>
          <w:highlight w:val="white"/>
        </w:rPr>
        <w:t>, and allow for morphodynamics</w:t>
      </w:r>
      <w:r w:rsidR="00F1367A">
        <w:rPr>
          <w:szCs w:val="24"/>
          <w:highlight w:val="white"/>
        </w:rPr>
        <w:t xml:space="preserve"> when possible</w:t>
      </w:r>
      <w:r>
        <w:rPr>
          <w:szCs w:val="24"/>
          <w:highlight w:val="white"/>
        </w:rPr>
        <w:t xml:space="preserve">. </w:t>
      </w:r>
    </w:p>
    <w:p w14:paraId="000001FD" w14:textId="77777777" w:rsidR="00E20E02" w:rsidRDefault="00E20E02" w:rsidP="006312FD">
      <w:pPr>
        <w:jc w:val="both"/>
        <w:rPr>
          <w:szCs w:val="24"/>
          <w:highlight w:val="white"/>
        </w:rPr>
      </w:pPr>
    </w:p>
    <w:p w14:paraId="000001FE" w14:textId="152E1060" w:rsidR="00E20E02" w:rsidRPr="00F1367A" w:rsidRDefault="00797D98" w:rsidP="006312FD">
      <w:pPr>
        <w:jc w:val="both"/>
        <w:rPr>
          <w:strike/>
          <w:szCs w:val="24"/>
          <w:highlight w:val="yellow"/>
        </w:rPr>
      </w:pPr>
      <w:r w:rsidRPr="00455260">
        <w:rPr>
          <w:szCs w:val="24"/>
          <w:highlight w:val="white"/>
        </w:rPr>
        <w:t xml:space="preserve">2) </w:t>
      </w:r>
      <w:r w:rsidRPr="00455260">
        <w:rPr>
          <w:szCs w:val="24"/>
          <w:highlight w:val="white"/>
          <w:u w:val="single"/>
        </w:rPr>
        <w:t xml:space="preserve">Conduct </w:t>
      </w:r>
      <w:r w:rsidR="00455260">
        <w:rPr>
          <w:szCs w:val="24"/>
          <w:highlight w:val="white"/>
          <w:u w:val="single"/>
        </w:rPr>
        <w:t>h</w:t>
      </w:r>
      <w:r w:rsidR="00455260" w:rsidRPr="00455260">
        <w:rPr>
          <w:szCs w:val="24"/>
          <w:highlight w:val="white"/>
          <w:u w:val="single"/>
        </w:rPr>
        <w:t xml:space="preserve">urricane alteration and </w:t>
      </w:r>
      <w:r w:rsidRPr="00455260">
        <w:rPr>
          <w:szCs w:val="24"/>
          <w:highlight w:val="white"/>
          <w:u w:val="single"/>
        </w:rPr>
        <w:t>model degradation simulations</w:t>
      </w:r>
      <w:r w:rsidRPr="00455260">
        <w:rPr>
          <w:szCs w:val="24"/>
          <w:highlight w:val="white"/>
        </w:rPr>
        <w:t>: Degradation studies are needed to infer the output accuracy/fidelity when imperfect initial and boundary conditions are provided. Altered inputs of bathymetric resolution, bathymetric accuracy, National Hurricane Center (NHC) track error, radius of maximum winds (RMW), and overall wind field magnitude (</w:t>
      </w:r>
      <w:r w:rsidRPr="00EC18B4">
        <w:rPr>
          <w:szCs w:val="24"/>
        </w:rPr>
        <w:t xml:space="preserve">Table </w:t>
      </w:r>
      <w:r w:rsidR="00EC18B4" w:rsidRPr="00EC18B4">
        <w:rPr>
          <w:szCs w:val="24"/>
        </w:rPr>
        <w:t>4</w:t>
      </w:r>
      <w:r w:rsidRPr="00EC18B4">
        <w:rPr>
          <w:szCs w:val="24"/>
        </w:rPr>
        <w:t xml:space="preserve">) </w:t>
      </w:r>
      <w:r w:rsidRPr="00455260">
        <w:rPr>
          <w:szCs w:val="24"/>
          <w:highlight w:val="white"/>
        </w:rPr>
        <w:t xml:space="preserve">will </w:t>
      </w:r>
      <w:sdt>
        <w:sdtPr>
          <w:rPr>
            <w:szCs w:val="24"/>
          </w:rPr>
          <w:tag w:val="goog_rdk_70"/>
          <w:id w:val="-1089991317"/>
        </w:sdtPr>
        <w:sdtEndPr/>
        <w:sdtContent/>
      </w:sdt>
      <w:r w:rsidRPr="00455260">
        <w:rPr>
          <w:szCs w:val="24"/>
          <w:highlight w:val="white"/>
        </w:rPr>
        <w:t xml:space="preserve">be used. </w:t>
      </w:r>
    </w:p>
    <w:p w14:paraId="000001FF" w14:textId="77777777" w:rsidR="00E20E02" w:rsidRDefault="00E20E02" w:rsidP="006312FD">
      <w:pPr>
        <w:jc w:val="both"/>
        <w:rPr>
          <w:szCs w:val="24"/>
          <w:highlight w:val="white"/>
        </w:rPr>
      </w:pPr>
    </w:p>
    <w:p w14:paraId="00000200" w14:textId="5E2CF38A" w:rsidR="00E20E02" w:rsidRDefault="00455260" w:rsidP="5DBBB3F3">
      <w:pPr>
        <w:jc w:val="both"/>
        <w:rPr>
          <w:highlight w:val="white"/>
        </w:rPr>
      </w:pPr>
      <w:r w:rsidRPr="5DBBB3F3">
        <w:rPr>
          <w:highlight w:val="white"/>
        </w:rPr>
        <w:t xml:space="preserve">Alterations and </w:t>
      </w:r>
      <w:r w:rsidR="00130A2A" w:rsidRPr="5DBBB3F3">
        <w:rPr>
          <w:highlight w:val="white"/>
        </w:rPr>
        <w:t>d</w:t>
      </w:r>
      <w:r w:rsidR="00797D98" w:rsidRPr="5DBBB3F3">
        <w:rPr>
          <w:highlight w:val="white"/>
        </w:rPr>
        <w:t xml:space="preserve">egradations </w:t>
      </w:r>
      <w:r w:rsidR="00797D98">
        <w:t>(</w:t>
      </w:r>
      <w:r>
        <w:fldChar w:fldCharType="begin"/>
      </w:r>
      <w:r>
        <w:fldChar w:fldCharType="separate"/>
      </w:r>
      <w:r w:rsidR="000E52DE">
        <w:t>Table 4</w:t>
      </w:r>
      <w:r>
        <w:fldChar w:fldCharType="end"/>
      </w:r>
      <w:r w:rsidR="00797D98">
        <w:t xml:space="preserve">) </w:t>
      </w:r>
      <w:r w:rsidR="00797D98" w:rsidRPr="5DBBB3F3">
        <w:rPr>
          <w:highlight w:val="white"/>
        </w:rPr>
        <w:t>consist of:</w:t>
      </w:r>
    </w:p>
    <w:p w14:paraId="00000201" w14:textId="4F6A2419" w:rsidR="00E20E02" w:rsidRDefault="00797D98" w:rsidP="006312FD">
      <w:pPr>
        <w:numPr>
          <w:ilvl w:val="0"/>
          <w:numId w:val="7"/>
        </w:numPr>
        <w:jc w:val="both"/>
        <w:rPr>
          <w:szCs w:val="24"/>
          <w:highlight w:val="white"/>
        </w:rPr>
      </w:pPr>
      <w:r>
        <w:rPr>
          <w:szCs w:val="24"/>
          <w:highlight w:val="white"/>
        </w:rPr>
        <w:t xml:space="preserve">Coarsening the model bathymetry </w:t>
      </w:r>
      <w:r w:rsidR="00C127BD">
        <w:rPr>
          <w:szCs w:val="24"/>
          <w:highlight w:val="white"/>
        </w:rPr>
        <w:t>resolution</w:t>
      </w:r>
      <w:r>
        <w:rPr>
          <w:szCs w:val="24"/>
          <w:highlight w:val="white"/>
        </w:rPr>
        <w:t xml:space="preserve"> by factors of 5</w:t>
      </w:r>
      <w:r w:rsidR="006F1429">
        <w:rPr>
          <w:szCs w:val="24"/>
          <w:highlight w:val="white"/>
        </w:rPr>
        <w:t xml:space="preserve"> and</w:t>
      </w:r>
      <w:r>
        <w:rPr>
          <w:szCs w:val="24"/>
          <w:highlight w:val="white"/>
        </w:rPr>
        <w:t xml:space="preserve"> </w:t>
      </w:r>
      <w:r w:rsidR="006F1429">
        <w:rPr>
          <w:szCs w:val="24"/>
          <w:highlight w:val="white"/>
        </w:rPr>
        <w:t>10</w:t>
      </w:r>
      <w:r>
        <w:rPr>
          <w:szCs w:val="24"/>
          <w:highlight w:val="white"/>
        </w:rPr>
        <w:t>. That is, a base</w:t>
      </w:r>
      <w:r w:rsidR="00920551">
        <w:rPr>
          <w:szCs w:val="24"/>
          <w:highlight w:val="white"/>
        </w:rPr>
        <w:t>line</w:t>
      </w:r>
      <w:r>
        <w:rPr>
          <w:szCs w:val="24"/>
          <w:highlight w:val="white"/>
        </w:rPr>
        <w:t xml:space="preserve"> simulation that may have a grid size of 100 m, would be degraded to 500 m</w:t>
      </w:r>
      <w:r w:rsidR="006F1429">
        <w:rPr>
          <w:szCs w:val="24"/>
          <w:highlight w:val="white"/>
        </w:rPr>
        <w:t xml:space="preserve"> and</w:t>
      </w:r>
      <w:r>
        <w:rPr>
          <w:szCs w:val="24"/>
          <w:highlight w:val="white"/>
        </w:rPr>
        <w:t xml:space="preserve"> </w:t>
      </w:r>
      <w:r w:rsidR="006F1429">
        <w:rPr>
          <w:szCs w:val="24"/>
          <w:highlight w:val="white"/>
        </w:rPr>
        <w:t xml:space="preserve">1000 </w:t>
      </w:r>
      <w:r>
        <w:rPr>
          <w:szCs w:val="24"/>
          <w:highlight w:val="white"/>
        </w:rPr>
        <w:t>m</w:t>
      </w:r>
      <w:r w:rsidR="00476A7B">
        <w:rPr>
          <w:szCs w:val="24"/>
          <w:highlight w:val="white"/>
        </w:rPr>
        <w:t xml:space="preserve">, </w:t>
      </w:r>
      <w:r>
        <w:rPr>
          <w:szCs w:val="24"/>
          <w:highlight w:val="white"/>
        </w:rPr>
        <w:t>respectively.</w:t>
      </w:r>
    </w:p>
    <w:p w14:paraId="00000202" w14:textId="1A7460E1" w:rsidR="00E20E02" w:rsidRDefault="00797D98" w:rsidP="006312FD">
      <w:pPr>
        <w:numPr>
          <w:ilvl w:val="0"/>
          <w:numId w:val="7"/>
        </w:numPr>
        <w:jc w:val="both"/>
        <w:rPr>
          <w:szCs w:val="24"/>
          <w:highlight w:val="white"/>
        </w:rPr>
      </w:pPr>
      <w:r>
        <w:rPr>
          <w:szCs w:val="24"/>
          <w:highlight w:val="white"/>
        </w:rPr>
        <w:t xml:space="preserve">Bathymetric accuracy for the elevation data included in the DEMs are 0.3 m (CoNED Topobathy DEM; </w:t>
      </w:r>
      <w:hyperlink r:id="rId45" w:anchor="/lidar/search/where:ID=8656/details/8656">
        <w:r>
          <w:rPr>
            <w:color w:val="1155CC"/>
            <w:szCs w:val="24"/>
            <w:highlight w:val="white"/>
            <w:u w:val="single"/>
          </w:rPr>
          <w:t>https://coast.noaa.gov/dataviewer/#/lidar/search/where:ID=8656/details/8656</w:t>
        </w:r>
      </w:hyperlink>
      <w:r>
        <w:rPr>
          <w:szCs w:val="24"/>
          <w:highlight w:val="white"/>
        </w:rPr>
        <w:t xml:space="preserve">); 0.5 m (CUDEM; </w:t>
      </w:r>
      <w:hyperlink r:id="rId46" w:anchor="/lidar/search/where:ID=8483/details/8483">
        <w:r>
          <w:rPr>
            <w:color w:val="1155CC"/>
            <w:szCs w:val="24"/>
            <w:highlight w:val="white"/>
            <w:u w:val="single"/>
          </w:rPr>
          <w:t>https://coast.noaa.gov/dataviewer/#/lidar/search/where:ID=8483/details/8483</w:t>
        </w:r>
      </w:hyperlink>
      <w:r>
        <w:rPr>
          <w:szCs w:val="24"/>
          <w:highlight w:val="white"/>
        </w:rPr>
        <w:t xml:space="preserve">); 1 m (NCEI Coastal Relief Model; </w:t>
      </w:r>
      <w:hyperlink r:id="rId47">
        <w:r>
          <w:rPr>
            <w:color w:val="1155CC"/>
            <w:szCs w:val="24"/>
            <w:highlight w:val="white"/>
            <w:u w:val="single"/>
          </w:rPr>
          <w:t>https://www.ncei.noaa.gov/products/coastal-relief-model</w:t>
        </w:r>
      </w:hyperlink>
      <w:r>
        <w:rPr>
          <w:szCs w:val="24"/>
          <w:highlight w:val="white"/>
        </w:rPr>
        <w:t xml:space="preserve">); and unknown (GEBCO; </w:t>
      </w:r>
      <w:hyperlink r:id="rId48">
        <w:r>
          <w:rPr>
            <w:color w:val="1155CC"/>
            <w:szCs w:val="24"/>
            <w:highlight w:val="white"/>
            <w:u w:val="single"/>
          </w:rPr>
          <w:t>https://www.gebco.net/data_and_products/gridded_bathymetry_data/</w:t>
        </w:r>
      </w:hyperlink>
      <w:r>
        <w:rPr>
          <w:szCs w:val="24"/>
          <w:highlight w:val="white"/>
        </w:rPr>
        <w:t>). Each dataset also has varied horizontal resolution: 1 m, 3 m, 90 m, 450 m respectively.</w:t>
      </w:r>
      <w:r w:rsidR="00927F85">
        <w:rPr>
          <w:szCs w:val="24"/>
          <w:highlight w:val="white"/>
        </w:rPr>
        <w:t xml:space="preserve"> </w:t>
      </w:r>
      <w:r>
        <w:rPr>
          <w:szCs w:val="24"/>
          <w:highlight w:val="white"/>
        </w:rPr>
        <w:t>We choose vertical elevation degradations commensurate with the stated vertical accuracy of the data sets: +/- 0.5 m and +/- 1 m.</w:t>
      </w:r>
    </w:p>
    <w:p w14:paraId="00000203" w14:textId="77777777" w:rsidR="00E20E02" w:rsidRDefault="00797D98" w:rsidP="006312FD">
      <w:pPr>
        <w:numPr>
          <w:ilvl w:val="0"/>
          <w:numId w:val="7"/>
        </w:numPr>
        <w:jc w:val="both"/>
        <w:rPr>
          <w:szCs w:val="24"/>
          <w:highlight w:val="white"/>
        </w:rPr>
      </w:pPr>
      <w:r>
        <w:rPr>
          <w:szCs w:val="24"/>
          <w:highlight w:val="white"/>
        </w:rPr>
        <w:t>NHC track errors are provided based on the forecast guidance at 36, 72, and 96 hours. The corresponding track errors are 50-55 nm (93-102 km), 90-100 nm (167-185 km), and 130-</w:t>
      </w:r>
      <w:r>
        <w:rPr>
          <w:szCs w:val="24"/>
          <w:highlight w:val="white"/>
        </w:rPr>
        <w:lastRenderedPageBreak/>
        <w:t xml:space="preserve">140 nm (241-259 km). Simulations will use a track shifted above or below the actual </w:t>
      </w:r>
      <w:r>
        <w:rPr>
          <w:szCs w:val="24"/>
        </w:rPr>
        <w:t>track using the mean of each error range.</w:t>
      </w:r>
    </w:p>
    <w:p w14:paraId="00000204" w14:textId="77777777" w:rsidR="00E20E02" w:rsidRDefault="00797D98" w:rsidP="006312FD">
      <w:pPr>
        <w:numPr>
          <w:ilvl w:val="0"/>
          <w:numId w:val="7"/>
        </w:numPr>
        <w:jc w:val="both"/>
        <w:rPr>
          <w:szCs w:val="24"/>
        </w:rPr>
      </w:pPr>
      <w:r>
        <w:rPr>
          <w:szCs w:val="24"/>
        </w:rPr>
        <w:t>Radius of maximum winds (RMW) are one descriptor of storm “size”. RMW will be varied by a decrease of 10% and increases of 10% and 25%.</w:t>
      </w:r>
    </w:p>
    <w:p w14:paraId="00000205" w14:textId="16E3D173" w:rsidR="00CE5CF5" w:rsidRDefault="006D3055" w:rsidP="00CE5CF5">
      <w:pPr>
        <w:ind w:left="720" w:hanging="360"/>
        <w:jc w:val="both"/>
      </w:pPr>
      <w:r>
        <w:t xml:space="preserve">E) </w:t>
      </w:r>
      <w:r w:rsidR="00797D98">
        <w:t xml:space="preserve">Wind field magnitude represents the strength of the vector resultant wind velocity at each grid point. Magnitudes will be varied by </w:t>
      </w:r>
      <w:r w:rsidR="00EC608C">
        <w:t xml:space="preserve">increasing the </w:t>
      </w:r>
      <w:r w:rsidR="002A4D8B">
        <w:t xml:space="preserve">wind speed (WS) </w:t>
      </w:r>
      <w:r w:rsidR="00EC608C">
        <w:t>by</w:t>
      </w:r>
      <w:r w:rsidR="00F1367A">
        <w:t xml:space="preserve"> </w:t>
      </w:r>
      <w:r w:rsidR="00797D98">
        <w:t>7.5%</w:t>
      </w:r>
      <w:r w:rsidR="00EC608C">
        <w:t>, 15%</w:t>
      </w:r>
      <w:r w:rsidR="00F1367A">
        <w:t>,</w:t>
      </w:r>
      <w:r w:rsidR="00EC608C">
        <w:t xml:space="preserve"> </w:t>
      </w:r>
      <w:r w:rsidR="00797D98">
        <w:t>and 22.</w:t>
      </w:r>
      <w:sdt>
        <w:sdtPr>
          <w:tag w:val="goog_rdk_71"/>
          <w:id w:val="689411186"/>
        </w:sdtPr>
        <w:sdtEndPr/>
        <w:sdtContent/>
      </w:sdt>
      <w:r w:rsidR="00797D98">
        <w:t>5%.</w:t>
      </w:r>
    </w:p>
    <w:p w14:paraId="00000206" w14:textId="2AE5490C" w:rsidR="00E20E02" w:rsidRDefault="006D3055" w:rsidP="00CE5CF5">
      <w:pPr>
        <w:ind w:left="720" w:hanging="360"/>
        <w:jc w:val="both"/>
        <w:rPr>
          <w:szCs w:val="24"/>
        </w:rPr>
      </w:pPr>
      <w:r>
        <w:rPr>
          <w:szCs w:val="24"/>
        </w:rPr>
        <w:t xml:space="preserve">F) </w:t>
      </w:r>
      <w:r w:rsidR="00B83AF6" w:rsidRPr="00FE1317">
        <w:rPr>
          <w:szCs w:val="24"/>
        </w:rPr>
        <w:t>Central pressure drop</w:t>
      </w:r>
      <w:r w:rsidR="00E345DD" w:rsidRPr="00FE1317">
        <w:rPr>
          <w:szCs w:val="24"/>
        </w:rPr>
        <w:t xml:space="preserve"> (PD)</w:t>
      </w:r>
      <w:r w:rsidR="00B83AF6" w:rsidRPr="00FE1317">
        <w:rPr>
          <w:szCs w:val="24"/>
        </w:rPr>
        <w:t xml:space="preserve"> deficit is expected to increase by 8% for every 1</w:t>
      </w:r>
      <w:r w:rsidR="00130A2A" w:rsidRPr="00FE1317">
        <w:rPr>
          <w:szCs w:val="24"/>
        </w:rPr>
        <w:t>°</w:t>
      </w:r>
      <w:r w:rsidR="00B83AF6" w:rsidRPr="00FE1317">
        <w:rPr>
          <w:rFonts w:ascii="Aptos Narrow" w:hAnsi="Aptos Narrow"/>
          <w:szCs w:val="24"/>
        </w:rPr>
        <w:t xml:space="preserve"> </w:t>
      </w:r>
      <w:r w:rsidR="00B83AF6" w:rsidRPr="00FE1317">
        <w:rPr>
          <w:szCs w:val="24"/>
        </w:rPr>
        <w:t>C increase in sea surface temperature (</w:t>
      </w:r>
      <w:r w:rsidR="003E394F" w:rsidRPr="00FE1317">
        <w:rPr>
          <w:szCs w:val="24"/>
        </w:rPr>
        <w:t>Knutson and Tuleya, 2004; Mousavi et al., 2011)</w:t>
      </w:r>
      <w:r w:rsidR="00B83AF6" w:rsidRPr="00FE1317">
        <w:rPr>
          <w:szCs w:val="24"/>
        </w:rPr>
        <w:t>.</w:t>
      </w:r>
      <w:r w:rsidR="003E394F" w:rsidRPr="00FE1317">
        <w:rPr>
          <w:szCs w:val="24"/>
        </w:rPr>
        <w:t xml:space="preserve"> Hence, </w:t>
      </w:r>
      <w:r w:rsidR="00E345DD" w:rsidRPr="00FE1317">
        <w:rPr>
          <w:szCs w:val="24"/>
        </w:rPr>
        <w:t xml:space="preserve">a </w:t>
      </w:r>
      <w:r w:rsidR="003E394F" w:rsidRPr="00FE1317">
        <w:rPr>
          <w:szCs w:val="24"/>
        </w:rPr>
        <w:t>central pressure deficit will be increased by 12%, 24% and 36% corresponding to sea surface temperature potential increase of 1.5</w:t>
      </w:r>
      <w:r w:rsidR="00F1367A" w:rsidRPr="00FE1317">
        <w:rPr>
          <w:szCs w:val="24"/>
        </w:rPr>
        <w:t>°</w:t>
      </w:r>
      <w:r w:rsidR="003E394F" w:rsidRPr="00FE1317">
        <w:rPr>
          <w:szCs w:val="24"/>
        </w:rPr>
        <w:t xml:space="preserve"> C, 3</w:t>
      </w:r>
      <w:r w:rsidR="00F1367A" w:rsidRPr="00FE1317">
        <w:rPr>
          <w:szCs w:val="24"/>
        </w:rPr>
        <w:t>°</w:t>
      </w:r>
      <w:r w:rsidR="003E394F" w:rsidRPr="00FE1317">
        <w:rPr>
          <w:szCs w:val="24"/>
        </w:rPr>
        <w:t xml:space="preserve"> C and 4.5</w:t>
      </w:r>
      <w:r w:rsidR="00F1367A" w:rsidRPr="00FE1317">
        <w:rPr>
          <w:szCs w:val="24"/>
        </w:rPr>
        <w:t>°</w:t>
      </w:r>
      <w:r w:rsidR="003E394F" w:rsidRPr="00FE1317">
        <w:rPr>
          <w:szCs w:val="24"/>
        </w:rPr>
        <w:t xml:space="preserve"> C</w:t>
      </w:r>
      <w:r w:rsidR="00E345DD" w:rsidRPr="00FE1317">
        <w:rPr>
          <w:szCs w:val="24"/>
        </w:rPr>
        <w:t>,</w:t>
      </w:r>
      <w:r w:rsidR="003E394F" w:rsidRPr="00FE1317">
        <w:rPr>
          <w:szCs w:val="24"/>
        </w:rPr>
        <w:t xml:space="preserve"> respectively.</w:t>
      </w:r>
    </w:p>
    <w:p w14:paraId="4804FF34" w14:textId="77777777" w:rsidR="004F3561" w:rsidRPr="00FE1317" w:rsidRDefault="004F3561" w:rsidP="00CE5CF5">
      <w:pPr>
        <w:ind w:left="720" w:hanging="360"/>
        <w:jc w:val="both"/>
        <w:rPr>
          <w:szCs w:val="24"/>
        </w:rPr>
      </w:pPr>
    </w:p>
    <w:p w14:paraId="00000207" w14:textId="4BD061D6" w:rsidR="00E20E02" w:rsidRDefault="00EF0570" w:rsidP="00E345DD">
      <w:pPr>
        <w:jc w:val="center"/>
        <w:rPr>
          <w:szCs w:val="24"/>
          <w:highlight w:val="white"/>
        </w:rPr>
      </w:pPr>
      <w:r>
        <w:rPr>
          <w:noProof/>
        </w:rPr>
        <w:drawing>
          <wp:inline distT="0" distB="0" distL="0" distR="0" wp14:anchorId="6653B589" wp14:editId="0DE5903F">
            <wp:extent cx="5518150" cy="4171950"/>
            <wp:effectExtent l="0" t="0" r="6350" b="0"/>
            <wp:docPr id="106246753" name="Picture 1" descr="A map of the gulf of mexic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753" name="Picture 1" descr="A map of the gulf of mexico&#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846" t="4286" r="3313" b="4880"/>
                    <a:stretch/>
                  </pic:blipFill>
                  <pic:spPr bwMode="auto">
                    <a:xfrm>
                      <a:off x="0" y="0"/>
                      <a:ext cx="5518150" cy="41719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208" w14:textId="6EF70C90" w:rsidR="00E20E02" w:rsidRPr="00E345DD" w:rsidRDefault="00357BF3" w:rsidP="00770F57">
      <w:pPr>
        <w:pStyle w:val="Figures"/>
        <w:rPr>
          <w:highlight w:val="white"/>
        </w:rPr>
      </w:pPr>
      <w:bookmarkStart w:id="35" w:name="_Toc143943624"/>
      <w:r w:rsidRPr="00E345DD">
        <w:rPr>
          <w:highlight w:val="white"/>
        </w:rPr>
        <w:t xml:space="preserve">Figure </w:t>
      </w:r>
      <w:r w:rsidR="000A464F" w:rsidRPr="00E345DD">
        <w:rPr>
          <w:highlight w:val="white"/>
        </w:rPr>
        <w:t>1</w:t>
      </w:r>
      <w:r w:rsidR="00770F57">
        <w:rPr>
          <w:highlight w:val="white"/>
        </w:rPr>
        <w:t>4</w:t>
      </w:r>
      <w:r w:rsidRPr="00E345DD">
        <w:rPr>
          <w:highlight w:val="white"/>
        </w:rPr>
        <w:t>. Hurricane</w:t>
      </w:r>
      <w:r w:rsidR="00B657E1" w:rsidRPr="00E345DD">
        <w:rPr>
          <w:highlight w:val="white"/>
        </w:rPr>
        <w:t xml:space="preserve"> </w:t>
      </w:r>
      <w:r w:rsidRPr="00E345DD">
        <w:rPr>
          <w:highlight w:val="white"/>
        </w:rPr>
        <w:t>track used for the demonstration.</w:t>
      </w:r>
      <w:bookmarkEnd w:id="35"/>
    </w:p>
    <w:p w14:paraId="421D31FF" w14:textId="44BC5B25" w:rsidR="00357BF3" w:rsidRDefault="00357BF3" w:rsidP="00357BF3">
      <w:pPr>
        <w:spacing w:line="240" w:lineRule="auto"/>
        <w:rPr>
          <w:color w:val="000000"/>
          <w:szCs w:val="24"/>
          <w:shd w:val="clear" w:color="auto" w:fill="FFFFFF"/>
        </w:rPr>
      </w:pPr>
    </w:p>
    <w:p w14:paraId="0C8EB6F8" w14:textId="77777777" w:rsidR="00770F57" w:rsidRDefault="00770F57" w:rsidP="00357BF3">
      <w:pPr>
        <w:spacing w:line="240" w:lineRule="auto"/>
        <w:rPr>
          <w:color w:val="000000"/>
          <w:szCs w:val="24"/>
          <w:shd w:val="clear" w:color="auto" w:fill="FFFFFF"/>
        </w:rPr>
      </w:pPr>
    </w:p>
    <w:p w14:paraId="6422D119" w14:textId="77777777" w:rsidR="00770F57" w:rsidRDefault="00770F57" w:rsidP="00357BF3">
      <w:pPr>
        <w:spacing w:line="240" w:lineRule="auto"/>
        <w:rPr>
          <w:color w:val="000000"/>
          <w:szCs w:val="24"/>
          <w:shd w:val="clear" w:color="auto" w:fill="FFFFFF"/>
        </w:rPr>
      </w:pPr>
    </w:p>
    <w:p w14:paraId="68BFF94D" w14:textId="77777777" w:rsidR="00770F57" w:rsidRDefault="00770F57" w:rsidP="00357BF3">
      <w:pPr>
        <w:spacing w:line="240" w:lineRule="auto"/>
        <w:rPr>
          <w:color w:val="000000"/>
          <w:szCs w:val="24"/>
          <w:shd w:val="clear" w:color="auto" w:fill="FFFFFF"/>
        </w:rPr>
      </w:pPr>
    </w:p>
    <w:p w14:paraId="47EACE64" w14:textId="77777777" w:rsidR="00770F57" w:rsidRDefault="00770F57" w:rsidP="00357BF3">
      <w:pPr>
        <w:spacing w:line="240" w:lineRule="auto"/>
        <w:rPr>
          <w:color w:val="000000"/>
          <w:szCs w:val="24"/>
          <w:shd w:val="clear" w:color="auto" w:fill="FFFFFF"/>
        </w:rPr>
      </w:pPr>
    </w:p>
    <w:p w14:paraId="3E432AC8" w14:textId="77777777" w:rsidR="00770F57" w:rsidRDefault="00770F57" w:rsidP="00357BF3">
      <w:pPr>
        <w:spacing w:line="240" w:lineRule="auto"/>
        <w:rPr>
          <w:color w:val="000000"/>
          <w:szCs w:val="24"/>
          <w:shd w:val="clear" w:color="auto" w:fill="FFFFFF"/>
        </w:rPr>
      </w:pPr>
    </w:p>
    <w:p w14:paraId="0D6B0504" w14:textId="77777777" w:rsidR="00770F57" w:rsidRDefault="00770F57" w:rsidP="00357BF3">
      <w:pPr>
        <w:spacing w:line="240" w:lineRule="auto"/>
        <w:rPr>
          <w:color w:val="000000"/>
          <w:szCs w:val="24"/>
          <w:shd w:val="clear" w:color="auto" w:fill="FFFFFF"/>
        </w:rPr>
      </w:pPr>
    </w:p>
    <w:p w14:paraId="7B0E29BE" w14:textId="77777777" w:rsidR="00770F57" w:rsidRDefault="00770F57" w:rsidP="00357BF3">
      <w:pPr>
        <w:spacing w:line="240" w:lineRule="auto"/>
        <w:rPr>
          <w:color w:val="000000"/>
          <w:szCs w:val="24"/>
          <w:shd w:val="clear" w:color="auto" w:fill="FFFFFF"/>
        </w:rPr>
      </w:pPr>
    </w:p>
    <w:p w14:paraId="5399CFDE" w14:textId="77777777" w:rsidR="00770F57" w:rsidRDefault="00770F57" w:rsidP="00357BF3">
      <w:pPr>
        <w:spacing w:line="240" w:lineRule="auto"/>
        <w:rPr>
          <w:color w:val="000000"/>
          <w:szCs w:val="24"/>
          <w:shd w:val="clear" w:color="auto" w:fill="FFFFFF"/>
        </w:rPr>
      </w:pPr>
    </w:p>
    <w:p w14:paraId="34FEEF44" w14:textId="610DB8A7" w:rsidR="00C3555C" w:rsidRPr="005253B3" w:rsidRDefault="00C3555C" w:rsidP="00770F57">
      <w:pPr>
        <w:pStyle w:val="Tables"/>
        <w:rPr>
          <w:szCs w:val="24"/>
        </w:rPr>
      </w:pPr>
      <w:bookmarkStart w:id="36" w:name="_Ref171608284"/>
      <w:r w:rsidRPr="00773D48">
        <w:t xml:space="preserve">Table </w:t>
      </w:r>
      <w:r w:rsidR="005F6A39">
        <w:fldChar w:fldCharType="begin"/>
      </w:r>
      <w:r w:rsidR="005F6A39">
        <w:instrText xml:space="preserve"> SEQ Table \* ARABIC </w:instrText>
      </w:r>
      <w:r w:rsidR="005F6A39">
        <w:fldChar w:fldCharType="separate"/>
      </w:r>
      <w:r w:rsidR="00E003D1" w:rsidRPr="00773D48">
        <w:t>4</w:t>
      </w:r>
      <w:r w:rsidR="005F6A39">
        <w:fldChar w:fldCharType="end"/>
      </w:r>
      <w:bookmarkEnd w:id="36"/>
      <w:r w:rsidRPr="00773D48">
        <w:t>. Degradations applied to the different model simulations.</w:t>
      </w:r>
    </w:p>
    <w:tbl>
      <w:tblPr>
        <w:tblW w:w="481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044"/>
        <w:gridCol w:w="1781"/>
        <w:gridCol w:w="892"/>
        <w:gridCol w:w="729"/>
        <w:gridCol w:w="1549"/>
      </w:tblGrid>
      <w:tr w:rsidR="00773D48" w14:paraId="25FE3DF8" w14:textId="77777777" w:rsidTr="00AE0EAD">
        <w:tc>
          <w:tcPr>
            <w:tcW w:w="2248" w:type="pct"/>
            <w:shd w:val="clear" w:color="auto" w:fill="D9D9D9" w:themeFill="background1" w:themeFillShade="D9"/>
          </w:tcPr>
          <w:p w14:paraId="1FD97A31" w14:textId="77777777" w:rsidR="00D13056" w:rsidRPr="009537E9" w:rsidRDefault="00D13056">
            <w:pPr>
              <w:rPr>
                <w:b/>
                <w:szCs w:val="24"/>
              </w:rPr>
            </w:pPr>
            <w:bookmarkStart w:id="37" w:name="_heading=h.30j0zll" w:colFirst="0" w:colLast="0"/>
            <w:bookmarkEnd w:id="37"/>
            <w:r w:rsidRPr="009537E9">
              <w:rPr>
                <w:b/>
                <w:szCs w:val="24"/>
              </w:rPr>
              <w:t>Parameter</w:t>
            </w:r>
          </w:p>
        </w:tc>
        <w:tc>
          <w:tcPr>
            <w:tcW w:w="1486" w:type="pct"/>
            <w:gridSpan w:val="2"/>
            <w:shd w:val="clear" w:color="auto" w:fill="D9D9D9" w:themeFill="background1" w:themeFillShade="D9"/>
          </w:tcPr>
          <w:p w14:paraId="614BEB2A" w14:textId="39A591DC" w:rsidR="00D13056" w:rsidRPr="009537E9" w:rsidRDefault="00D13056">
            <w:pPr>
              <w:rPr>
                <w:b/>
                <w:szCs w:val="24"/>
              </w:rPr>
            </w:pPr>
            <w:r w:rsidRPr="009537E9">
              <w:rPr>
                <w:b/>
                <w:szCs w:val="24"/>
              </w:rPr>
              <w:t>Alteration 1</w:t>
            </w:r>
          </w:p>
        </w:tc>
        <w:tc>
          <w:tcPr>
            <w:tcW w:w="1266" w:type="pct"/>
            <w:gridSpan w:val="2"/>
            <w:shd w:val="clear" w:color="auto" w:fill="D9D9D9" w:themeFill="background1" w:themeFillShade="D9"/>
          </w:tcPr>
          <w:p w14:paraId="00000214" w14:textId="0F87A183" w:rsidR="00D13056" w:rsidRPr="009537E9" w:rsidRDefault="00D13056">
            <w:pPr>
              <w:rPr>
                <w:b/>
                <w:szCs w:val="24"/>
              </w:rPr>
            </w:pPr>
            <w:r w:rsidRPr="009537E9">
              <w:rPr>
                <w:b/>
                <w:szCs w:val="24"/>
              </w:rPr>
              <w:t>Alteration 2</w:t>
            </w:r>
          </w:p>
        </w:tc>
      </w:tr>
      <w:tr w:rsidR="00AE0EAD" w14:paraId="259C06DF" w14:textId="77777777" w:rsidTr="00AE0EAD">
        <w:tc>
          <w:tcPr>
            <w:tcW w:w="2248" w:type="pct"/>
          </w:tcPr>
          <w:p w14:paraId="00000215" w14:textId="41BBA2DE" w:rsidR="003821B1" w:rsidRPr="009537E9" w:rsidRDefault="003821B1">
            <w:pPr>
              <w:rPr>
                <w:b/>
                <w:szCs w:val="24"/>
                <w:highlight w:val="white"/>
              </w:rPr>
            </w:pPr>
            <w:r>
              <w:rPr>
                <w:b/>
                <w:szCs w:val="24"/>
                <w:highlight w:val="white"/>
              </w:rPr>
              <w:t>Model b</w:t>
            </w:r>
            <w:r w:rsidRPr="009537E9">
              <w:rPr>
                <w:b/>
                <w:szCs w:val="24"/>
                <w:highlight w:val="white"/>
              </w:rPr>
              <w:t>athymetry resolution</w:t>
            </w:r>
          </w:p>
        </w:tc>
        <w:tc>
          <w:tcPr>
            <w:tcW w:w="1486" w:type="pct"/>
            <w:gridSpan w:val="2"/>
          </w:tcPr>
          <w:p w14:paraId="06EACE9E" w14:textId="77777777" w:rsidR="003821B1" w:rsidRDefault="003821B1">
            <w:pPr>
              <w:rPr>
                <w:szCs w:val="24"/>
                <w:highlight w:val="white"/>
              </w:rPr>
            </w:pPr>
            <w:r>
              <w:rPr>
                <w:szCs w:val="24"/>
                <w:highlight w:val="white"/>
              </w:rPr>
              <w:t>Degrade by a factor of 5</w:t>
            </w:r>
          </w:p>
          <w:p w14:paraId="00000217" w14:textId="079859EE" w:rsidR="003821B1" w:rsidRDefault="003821B1">
            <w:pPr>
              <w:rPr>
                <w:szCs w:val="24"/>
                <w:highlight w:val="white"/>
              </w:rPr>
            </w:pPr>
          </w:p>
        </w:tc>
        <w:tc>
          <w:tcPr>
            <w:tcW w:w="1266" w:type="pct"/>
            <w:gridSpan w:val="2"/>
          </w:tcPr>
          <w:p w14:paraId="00000218" w14:textId="7ABEA2F9" w:rsidR="003821B1" w:rsidRDefault="003821B1">
            <w:pPr>
              <w:rPr>
                <w:szCs w:val="24"/>
                <w:highlight w:val="white"/>
              </w:rPr>
            </w:pPr>
            <w:r>
              <w:rPr>
                <w:szCs w:val="24"/>
                <w:highlight w:val="white"/>
              </w:rPr>
              <w:t>Degrade by a factor of 10</w:t>
            </w:r>
          </w:p>
        </w:tc>
      </w:tr>
      <w:tr w:rsidR="00AE0EAD" w14:paraId="0120A73E" w14:textId="77777777" w:rsidTr="00AE0EAD">
        <w:tc>
          <w:tcPr>
            <w:tcW w:w="2248" w:type="pct"/>
          </w:tcPr>
          <w:p w14:paraId="00000219" w14:textId="77777777" w:rsidR="003821B1" w:rsidRPr="009537E9" w:rsidRDefault="003821B1">
            <w:pPr>
              <w:rPr>
                <w:b/>
                <w:szCs w:val="24"/>
                <w:highlight w:val="white"/>
              </w:rPr>
            </w:pPr>
            <w:r w:rsidRPr="009537E9">
              <w:rPr>
                <w:b/>
                <w:szCs w:val="24"/>
                <w:highlight w:val="white"/>
              </w:rPr>
              <w:t>Bathymetry accuracy</w:t>
            </w:r>
          </w:p>
        </w:tc>
        <w:tc>
          <w:tcPr>
            <w:tcW w:w="1486" w:type="pct"/>
            <w:gridSpan w:val="2"/>
          </w:tcPr>
          <w:p w14:paraId="0000021B" w14:textId="50790CE0" w:rsidR="003821B1" w:rsidRDefault="00245350">
            <w:pPr>
              <w:rPr>
                <w:szCs w:val="24"/>
                <w:highlight w:val="white"/>
              </w:rPr>
            </w:pPr>
            <w:sdt>
              <w:sdtPr>
                <w:tag w:val="goog_rdk_75"/>
                <w:id w:val="-612429714"/>
              </w:sdtPr>
              <w:sdtEndPr/>
              <w:sdtContent/>
            </w:sdt>
            <w:r w:rsidR="003821B1">
              <w:rPr>
                <w:szCs w:val="24"/>
                <w:highlight w:val="white"/>
              </w:rPr>
              <w:t>Add gaussian noise of +/- 0.5 m</w:t>
            </w:r>
          </w:p>
        </w:tc>
        <w:tc>
          <w:tcPr>
            <w:tcW w:w="1266" w:type="pct"/>
            <w:gridSpan w:val="2"/>
          </w:tcPr>
          <w:p w14:paraId="0000021C" w14:textId="77777777" w:rsidR="003821B1" w:rsidRDefault="003821B1">
            <w:pPr>
              <w:rPr>
                <w:szCs w:val="24"/>
                <w:highlight w:val="white"/>
              </w:rPr>
            </w:pPr>
            <w:r>
              <w:rPr>
                <w:szCs w:val="24"/>
                <w:highlight w:val="white"/>
              </w:rPr>
              <w:t>Add gaussian noise of +/- 1 m</w:t>
            </w:r>
          </w:p>
        </w:tc>
      </w:tr>
      <w:tr w:rsidR="00711BB9" w14:paraId="475EFA7F" w14:textId="77777777" w:rsidTr="00AE0EAD">
        <w:tc>
          <w:tcPr>
            <w:tcW w:w="2248" w:type="pct"/>
            <w:shd w:val="clear" w:color="auto" w:fill="D9D9D9" w:themeFill="background1" w:themeFillShade="D9"/>
          </w:tcPr>
          <w:p w14:paraId="3FECFB83" w14:textId="1DCF1D9B" w:rsidR="002A6F21" w:rsidRPr="002A6F21" w:rsidRDefault="002A6F21">
            <w:pPr>
              <w:rPr>
                <w:b/>
                <w:szCs w:val="24"/>
                <w:highlight w:val="white"/>
              </w:rPr>
            </w:pPr>
            <w:r w:rsidRPr="00D13056">
              <w:rPr>
                <w:b/>
                <w:szCs w:val="24"/>
              </w:rPr>
              <w:t>Parameter</w:t>
            </w:r>
          </w:p>
        </w:tc>
        <w:tc>
          <w:tcPr>
            <w:tcW w:w="990" w:type="pct"/>
            <w:shd w:val="clear" w:color="auto" w:fill="D9D9D9" w:themeFill="background1" w:themeFillShade="D9"/>
          </w:tcPr>
          <w:p w14:paraId="0179AE41" w14:textId="3E117AB7" w:rsidR="002A6F21" w:rsidRDefault="002A6F21">
            <w:pPr>
              <w:rPr>
                <w:szCs w:val="24"/>
                <w:highlight w:val="white"/>
              </w:rPr>
            </w:pPr>
            <w:r w:rsidRPr="009537E9">
              <w:rPr>
                <w:b/>
                <w:szCs w:val="24"/>
              </w:rPr>
              <w:t>Alteration 1</w:t>
            </w:r>
          </w:p>
        </w:tc>
        <w:tc>
          <w:tcPr>
            <w:tcW w:w="901" w:type="pct"/>
            <w:gridSpan w:val="2"/>
            <w:shd w:val="clear" w:color="auto" w:fill="D9D9D9" w:themeFill="background1" w:themeFillShade="D9"/>
          </w:tcPr>
          <w:p w14:paraId="341EA90A" w14:textId="3BB4D501" w:rsidR="002A6F21" w:rsidRDefault="002A6F21">
            <w:pPr>
              <w:rPr>
                <w:szCs w:val="24"/>
                <w:highlight w:val="white"/>
              </w:rPr>
            </w:pPr>
            <w:r w:rsidRPr="009537E9">
              <w:rPr>
                <w:b/>
                <w:szCs w:val="24"/>
              </w:rPr>
              <w:t>Alteration 2</w:t>
            </w:r>
          </w:p>
        </w:tc>
        <w:tc>
          <w:tcPr>
            <w:tcW w:w="862" w:type="pct"/>
            <w:shd w:val="clear" w:color="auto" w:fill="D9D9D9" w:themeFill="background1" w:themeFillShade="D9"/>
          </w:tcPr>
          <w:p w14:paraId="5ECBB155" w14:textId="0C382224" w:rsidR="002A6F21" w:rsidRDefault="002A6F21">
            <w:pPr>
              <w:rPr>
                <w:szCs w:val="24"/>
                <w:highlight w:val="white"/>
              </w:rPr>
            </w:pPr>
            <w:r w:rsidRPr="009537E9">
              <w:rPr>
                <w:b/>
                <w:szCs w:val="24"/>
              </w:rPr>
              <w:t xml:space="preserve">Alteration </w:t>
            </w:r>
            <w:r>
              <w:rPr>
                <w:b/>
                <w:szCs w:val="24"/>
              </w:rPr>
              <w:t>3</w:t>
            </w:r>
          </w:p>
        </w:tc>
      </w:tr>
      <w:tr w:rsidR="00AE0EAD" w14:paraId="5D09BC8E" w14:textId="77777777" w:rsidTr="00AE0EAD">
        <w:tc>
          <w:tcPr>
            <w:tcW w:w="2248" w:type="pct"/>
          </w:tcPr>
          <w:p w14:paraId="0000021D" w14:textId="77777777" w:rsidR="00E20E02" w:rsidRPr="009537E9" w:rsidRDefault="00797D98">
            <w:pPr>
              <w:rPr>
                <w:b/>
                <w:szCs w:val="24"/>
                <w:highlight w:val="white"/>
              </w:rPr>
            </w:pPr>
            <w:r w:rsidRPr="009537E9">
              <w:rPr>
                <w:b/>
                <w:szCs w:val="24"/>
                <w:highlight w:val="white"/>
              </w:rPr>
              <w:t>NHC track errors</w:t>
            </w:r>
          </w:p>
        </w:tc>
        <w:tc>
          <w:tcPr>
            <w:tcW w:w="990" w:type="pct"/>
          </w:tcPr>
          <w:p w14:paraId="0000021E" w14:textId="77777777" w:rsidR="00E20E02" w:rsidRDefault="00797D98">
            <w:pPr>
              <w:rPr>
                <w:szCs w:val="24"/>
                <w:highlight w:val="white"/>
              </w:rPr>
            </w:pPr>
            <w:r>
              <w:rPr>
                <w:szCs w:val="24"/>
                <w:highlight w:val="white"/>
              </w:rPr>
              <w:t>50-55 nm (36 hour forecast)</w:t>
            </w:r>
          </w:p>
        </w:tc>
        <w:tc>
          <w:tcPr>
            <w:tcW w:w="901" w:type="pct"/>
            <w:gridSpan w:val="2"/>
          </w:tcPr>
          <w:p w14:paraId="0000021F" w14:textId="77777777" w:rsidR="00E20E02" w:rsidRDefault="00797D98">
            <w:pPr>
              <w:rPr>
                <w:szCs w:val="24"/>
                <w:highlight w:val="white"/>
              </w:rPr>
            </w:pPr>
            <w:r>
              <w:rPr>
                <w:szCs w:val="24"/>
                <w:highlight w:val="white"/>
              </w:rPr>
              <w:t>90-100 nm (72 hr forecast)</w:t>
            </w:r>
          </w:p>
        </w:tc>
        <w:tc>
          <w:tcPr>
            <w:tcW w:w="862" w:type="pct"/>
          </w:tcPr>
          <w:p w14:paraId="00000220" w14:textId="77777777" w:rsidR="00E20E02" w:rsidRDefault="00797D98">
            <w:pPr>
              <w:rPr>
                <w:szCs w:val="24"/>
                <w:highlight w:val="white"/>
              </w:rPr>
            </w:pPr>
            <w:r>
              <w:rPr>
                <w:szCs w:val="24"/>
                <w:highlight w:val="white"/>
              </w:rPr>
              <w:t xml:space="preserve">130-140 </w:t>
            </w:r>
            <w:sdt>
              <w:sdtPr>
                <w:tag w:val="goog_rdk_76"/>
                <w:id w:val="-1183277634"/>
              </w:sdtPr>
              <w:sdtEndPr/>
              <w:sdtContent/>
            </w:sdt>
            <w:r>
              <w:rPr>
                <w:szCs w:val="24"/>
                <w:highlight w:val="white"/>
              </w:rPr>
              <w:t>nm (96 hour forecast)</w:t>
            </w:r>
          </w:p>
        </w:tc>
      </w:tr>
      <w:tr w:rsidR="00AE0EAD" w14:paraId="5993755E" w14:textId="77777777" w:rsidTr="00AE0EAD">
        <w:tc>
          <w:tcPr>
            <w:tcW w:w="2248" w:type="pct"/>
          </w:tcPr>
          <w:p w14:paraId="00000221" w14:textId="77777777" w:rsidR="00E20E02" w:rsidRPr="009537E9" w:rsidRDefault="00797D98">
            <w:pPr>
              <w:rPr>
                <w:b/>
                <w:szCs w:val="24"/>
                <w:highlight w:val="white"/>
              </w:rPr>
            </w:pPr>
            <w:r w:rsidRPr="009537E9">
              <w:rPr>
                <w:b/>
                <w:szCs w:val="24"/>
                <w:highlight w:val="white"/>
              </w:rPr>
              <w:t>Radius maximum winds (RMW)</w:t>
            </w:r>
          </w:p>
        </w:tc>
        <w:tc>
          <w:tcPr>
            <w:tcW w:w="990" w:type="pct"/>
          </w:tcPr>
          <w:p w14:paraId="00000222" w14:textId="77777777" w:rsidR="00E20E02" w:rsidRDefault="00797D98">
            <w:pPr>
              <w:rPr>
                <w:szCs w:val="24"/>
                <w:highlight w:val="white"/>
              </w:rPr>
            </w:pPr>
            <w:r>
              <w:rPr>
                <w:szCs w:val="24"/>
                <w:highlight w:val="white"/>
              </w:rPr>
              <w:t>Decrease by 10%</w:t>
            </w:r>
          </w:p>
        </w:tc>
        <w:tc>
          <w:tcPr>
            <w:tcW w:w="901" w:type="pct"/>
            <w:gridSpan w:val="2"/>
          </w:tcPr>
          <w:p w14:paraId="00000223" w14:textId="77777777" w:rsidR="00E20E02" w:rsidRDefault="00797D98">
            <w:pPr>
              <w:rPr>
                <w:szCs w:val="24"/>
                <w:highlight w:val="white"/>
              </w:rPr>
            </w:pPr>
            <w:r>
              <w:rPr>
                <w:szCs w:val="24"/>
                <w:highlight w:val="white"/>
              </w:rPr>
              <w:t>Increase by 10%</w:t>
            </w:r>
          </w:p>
        </w:tc>
        <w:tc>
          <w:tcPr>
            <w:tcW w:w="862" w:type="pct"/>
          </w:tcPr>
          <w:p w14:paraId="00000224" w14:textId="77777777" w:rsidR="00E20E02" w:rsidRDefault="00797D98">
            <w:pPr>
              <w:rPr>
                <w:szCs w:val="24"/>
                <w:highlight w:val="white"/>
              </w:rPr>
            </w:pPr>
            <w:r>
              <w:rPr>
                <w:szCs w:val="24"/>
                <w:highlight w:val="white"/>
              </w:rPr>
              <w:t>Increase by 25%</w:t>
            </w:r>
          </w:p>
        </w:tc>
      </w:tr>
      <w:tr w:rsidR="00AE0EAD" w14:paraId="6D70ACF2" w14:textId="77777777" w:rsidTr="00AE0EAD">
        <w:tc>
          <w:tcPr>
            <w:tcW w:w="2248" w:type="pct"/>
          </w:tcPr>
          <w:p w14:paraId="00000225" w14:textId="77777777" w:rsidR="00E20E02" w:rsidRPr="009537E9" w:rsidRDefault="00797D98">
            <w:pPr>
              <w:rPr>
                <w:b/>
                <w:szCs w:val="24"/>
                <w:highlight w:val="white"/>
              </w:rPr>
            </w:pPr>
            <w:r w:rsidRPr="009537E9">
              <w:rPr>
                <w:b/>
                <w:szCs w:val="24"/>
                <w:highlight w:val="white"/>
              </w:rPr>
              <w:t>Wind field magnitude</w:t>
            </w:r>
          </w:p>
        </w:tc>
        <w:tc>
          <w:tcPr>
            <w:tcW w:w="990" w:type="pct"/>
          </w:tcPr>
          <w:p w14:paraId="00000226" w14:textId="405BE9C0" w:rsidR="00E20E02" w:rsidRDefault="00314764">
            <w:pPr>
              <w:rPr>
                <w:szCs w:val="24"/>
                <w:highlight w:val="white"/>
              </w:rPr>
            </w:pPr>
            <w:r>
              <w:rPr>
                <w:szCs w:val="24"/>
                <w:highlight w:val="white"/>
              </w:rPr>
              <w:t xml:space="preserve">Increase </w:t>
            </w:r>
            <w:r w:rsidR="00797D98">
              <w:rPr>
                <w:szCs w:val="24"/>
                <w:highlight w:val="white"/>
              </w:rPr>
              <w:t>by 7.5%</w:t>
            </w:r>
          </w:p>
        </w:tc>
        <w:tc>
          <w:tcPr>
            <w:tcW w:w="901" w:type="pct"/>
            <w:gridSpan w:val="2"/>
          </w:tcPr>
          <w:p w14:paraId="00000227" w14:textId="212338FA" w:rsidR="00E20E02" w:rsidRDefault="00797D98">
            <w:pPr>
              <w:rPr>
                <w:szCs w:val="24"/>
                <w:highlight w:val="white"/>
              </w:rPr>
            </w:pPr>
            <w:r>
              <w:rPr>
                <w:szCs w:val="24"/>
                <w:highlight w:val="white"/>
              </w:rPr>
              <w:t xml:space="preserve">Increase by </w:t>
            </w:r>
            <w:r w:rsidR="00314764">
              <w:rPr>
                <w:szCs w:val="24"/>
                <w:highlight w:val="white"/>
              </w:rPr>
              <w:t>1</w:t>
            </w:r>
            <w:r>
              <w:rPr>
                <w:szCs w:val="24"/>
                <w:highlight w:val="white"/>
              </w:rPr>
              <w:t>5%</w:t>
            </w:r>
          </w:p>
        </w:tc>
        <w:tc>
          <w:tcPr>
            <w:tcW w:w="862" w:type="pct"/>
          </w:tcPr>
          <w:p w14:paraId="00000228" w14:textId="77777777" w:rsidR="00E20E02" w:rsidRDefault="00797D98">
            <w:pPr>
              <w:rPr>
                <w:szCs w:val="24"/>
                <w:highlight w:val="white"/>
              </w:rPr>
            </w:pPr>
            <w:r>
              <w:rPr>
                <w:szCs w:val="24"/>
                <w:highlight w:val="white"/>
              </w:rPr>
              <w:t>Increase by 22.</w:t>
            </w:r>
            <w:sdt>
              <w:sdtPr>
                <w:tag w:val="goog_rdk_77"/>
                <w:id w:val="303358386"/>
              </w:sdtPr>
              <w:sdtEndPr/>
              <w:sdtContent/>
            </w:sdt>
            <w:r>
              <w:rPr>
                <w:szCs w:val="24"/>
                <w:highlight w:val="white"/>
              </w:rPr>
              <w:t>5%</w:t>
            </w:r>
          </w:p>
        </w:tc>
      </w:tr>
    </w:tbl>
    <w:p w14:paraId="0000022D" w14:textId="666CA43B" w:rsidR="00E20E02" w:rsidRDefault="00E20E02">
      <w:pPr>
        <w:jc w:val="both"/>
        <w:rPr>
          <w:b/>
          <w:szCs w:val="24"/>
          <w:highlight w:val="yellow"/>
        </w:rPr>
      </w:pPr>
    </w:p>
    <w:p w14:paraId="02561788" w14:textId="7672A975" w:rsidR="000A464F" w:rsidRDefault="000A464F" w:rsidP="000A464F">
      <w:pPr>
        <w:jc w:val="both"/>
        <w:rPr>
          <w:highlight w:val="white"/>
        </w:rPr>
      </w:pPr>
      <w:r>
        <w:rPr>
          <w:highlight w:val="white"/>
          <w:u w:val="single"/>
        </w:rPr>
        <w:t>3) Investigate parameterized vs modeled wind/pressure fields</w:t>
      </w:r>
      <w:r>
        <w:rPr>
          <w:highlight w:val="white"/>
        </w:rPr>
        <w:t xml:space="preserve">: The major forcing mechanism in the Class II models is the wind/pressure field. The entire wind/pressure field can be obtained in a hindcast mode using model validated wind fields via European Centre for Medium-Range Weather Forecasts (ECMWF) Re-analysis v5 (ERA5) </w:t>
      </w:r>
      <w:r>
        <w:rPr>
          <w:i/>
          <w:highlight w:val="white"/>
        </w:rPr>
        <w:t>after</w:t>
      </w:r>
      <w:r>
        <w:rPr>
          <w:highlight w:val="white"/>
        </w:rPr>
        <w:t xml:space="preserve"> the event has occurred. ERA5 also provides predicted wind fields at hourly intervals. A second forcing option relies on a parameterized wind field that contains only the hurricane wind field forcing; referred to as the </w:t>
      </w:r>
      <w:r w:rsidRPr="00C127BD">
        <w:t xml:space="preserve">Holland model </w:t>
      </w:r>
      <w:r w:rsidRPr="00C127BD">
        <w:fldChar w:fldCharType="begin"/>
      </w:r>
      <w:r w:rsidRPr="00C127BD">
        <w:instrText xml:space="preserve"> ADDIN ZOTERO_ITEM CSL_CITATION {"citationID":"CjNQjOti","properties":{"formattedCitation":"(Holland, 1980)","plainCitation":"(Holland, 1980)","noteIndex":0},"citationItems":[{"id":3620,"uris":["http://zotero.org/users/local/3kZ0APB2/items/RESC8PMC"],"itemData":{"id":3620,"type":"article-journal","container-title":"Monthly Weather Review","page":"1212-1218","title":"An analytic model of the wind and pressure profiles in hurricanes","volume":"108","author":[{"family":"Holland","given":"G.J."}],"issued":{"date-parts":[["1980"]]}}}],"schema":"https://github.com/citation-style-language/schema/raw/master/csl-citation.json"} </w:instrText>
      </w:r>
      <w:r w:rsidRPr="00C127BD">
        <w:fldChar w:fldCharType="separate"/>
      </w:r>
      <w:r w:rsidRPr="00C127BD">
        <w:t>(</w:t>
      </w:r>
      <w:r w:rsidR="00B132E6">
        <w:t xml:space="preserve">HM; </w:t>
      </w:r>
      <w:r w:rsidRPr="00C127BD">
        <w:t>Holland, 1980)</w:t>
      </w:r>
      <w:r w:rsidRPr="00C127BD">
        <w:fldChar w:fldCharType="end"/>
      </w:r>
      <w:r w:rsidR="00A76825">
        <w:t xml:space="preserve">. </w:t>
      </w:r>
      <w:r w:rsidRPr="00C127BD">
        <w:t xml:space="preserve">There are tradeoffs to using the Holland model vs the ERA5 </w:t>
      </w:r>
      <w:r w:rsidRPr="007F5EAA">
        <w:t>model (</w:t>
      </w:r>
      <w:r w:rsidR="007F5EAA" w:rsidRPr="007F5EAA">
        <w:t xml:space="preserve">Table 5) </w:t>
      </w:r>
      <w:r w:rsidRPr="007F5EAA">
        <w:t xml:space="preserve">and </w:t>
      </w:r>
      <w:r>
        <w:rPr>
          <w:highlight w:val="white"/>
        </w:rPr>
        <w:t>this demonstration provides an opportunity to quantify the varied model output depending on the most widely used forcing approaches.</w:t>
      </w:r>
    </w:p>
    <w:p w14:paraId="1D992C0A" w14:textId="77777777" w:rsidR="000A464F" w:rsidRDefault="000A464F">
      <w:pPr>
        <w:jc w:val="both"/>
        <w:rPr>
          <w:b/>
          <w:szCs w:val="24"/>
          <w:highlight w:val="yellow"/>
        </w:rPr>
      </w:pPr>
    </w:p>
    <w:p w14:paraId="70621639" w14:textId="5C0888DD" w:rsidR="00E003D1" w:rsidRPr="005253B3" w:rsidRDefault="00E003D1" w:rsidP="007F5EAA">
      <w:pPr>
        <w:pStyle w:val="Tables"/>
        <w:rPr>
          <w:szCs w:val="24"/>
        </w:rPr>
      </w:pPr>
      <w:bookmarkStart w:id="38" w:name="_Ref171609515"/>
      <w:r w:rsidRPr="00592AA5">
        <w:t xml:space="preserve">Table </w:t>
      </w:r>
      <w:r w:rsidR="005F6A39">
        <w:fldChar w:fldCharType="begin"/>
      </w:r>
      <w:r w:rsidR="005F6A39">
        <w:instrText xml:space="preserve"> SEQ Table \* ARABIC </w:instrText>
      </w:r>
      <w:r w:rsidR="005F6A39">
        <w:fldChar w:fldCharType="separate"/>
      </w:r>
      <w:r w:rsidRPr="003153A1">
        <w:rPr>
          <w:noProof/>
        </w:rPr>
        <w:t>5</w:t>
      </w:r>
      <w:r w:rsidR="005F6A39">
        <w:rPr>
          <w:noProof/>
        </w:rPr>
        <w:fldChar w:fldCharType="end"/>
      </w:r>
      <w:bookmarkEnd w:id="38"/>
      <w:r w:rsidRPr="003153A1">
        <w:t>. Strengths and weaknesses of the ERA5 and Holland model approaches.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50"/>
        <w:gridCol w:w="3420"/>
        <w:gridCol w:w="3790"/>
      </w:tblGrid>
      <w:tr w:rsidR="00E20E02" w14:paraId="3CE98BFD" w14:textId="77777777" w:rsidTr="5DBBB3F3">
        <w:tc>
          <w:tcPr>
            <w:tcW w:w="2150" w:type="dxa"/>
            <w:shd w:val="clear" w:color="auto" w:fill="D9D9D9" w:themeFill="background1" w:themeFillShade="D9"/>
            <w:tcMar>
              <w:top w:w="100" w:type="dxa"/>
              <w:left w:w="100" w:type="dxa"/>
              <w:bottom w:w="100" w:type="dxa"/>
              <w:right w:w="100" w:type="dxa"/>
            </w:tcMar>
          </w:tcPr>
          <w:p w14:paraId="0000022F" w14:textId="77777777" w:rsidR="00E20E02" w:rsidRPr="009537E9" w:rsidRDefault="00E20E02">
            <w:pPr>
              <w:widowControl w:val="0"/>
              <w:rPr>
                <w:b/>
                <w:szCs w:val="24"/>
              </w:rPr>
            </w:pPr>
          </w:p>
        </w:tc>
        <w:tc>
          <w:tcPr>
            <w:tcW w:w="3420" w:type="dxa"/>
            <w:shd w:val="clear" w:color="auto" w:fill="D9D9D9" w:themeFill="background1" w:themeFillShade="D9"/>
            <w:tcMar>
              <w:top w:w="100" w:type="dxa"/>
              <w:left w:w="100" w:type="dxa"/>
              <w:bottom w:w="100" w:type="dxa"/>
              <w:right w:w="100" w:type="dxa"/>
            </w:tcMar>
          </w:tcPr>
          <w:p w14:paraId="00000230" w14:textId="77777777" w:rsidR="00E20E02" w:rsidRPr="009537E9" w:rsidRDefault="00797D98">
            <w:pPr>
              <w:widowControl w:val="0"/>
              <w:rPr>
                <w:b/>
                <w:szCs w:val="24"/>
              </w:rPr>
            </w:pPr>
            <w:r w:rsidRPr="009537E9">
              <w:rPr>
                <w:b/>
                <w:szCs w:val="24"/>
              </w:rPr>
              <w:t>ERA5</w:t>
            </w:r>
          </w:p>
        </w:tc>
        <w:tc>
          <w:tcPr>
            <w:tcW w:w="3790" w:type="dxa"/>
            <w:shd w:val="clear" w:color="auto" w:fill="D9D9D9" w:themeFill="background1" w:themeFillShade="D9"/>
            <w:tcMar>
              <w:top w:w="100" w:type="dxa"/>
              <w:left w:w="100" w:type="dxa"/>
              <w:bottom w:w="100" w:type="dxa"/>
              <w:right w:w="100" w:type="dxa"/>
            </w:tcMar>
          </w:tcPr>
          <w:p w14:paraId="00000231" w14:textId="1F3168F3" w:rsidR="00E20E02" w:rsidRPr="009537E9" w:rsidRDefault="00797D98">
            <w:pPr>
              <w:widowControl w:val="0"/>
              <w:rPr>
                <w:b/>
                <w:szCs w:val="24"/>
              </w:rPr>
            </w:pPr>
            <w:r w:rsidRPr="009537E9">
              <w:rPr>
                <w:b/>
                <w:szCs w:val="24"/>
              </w:rPr>
              <w:t>Holland Model</w:t>
            </w:r>
            <w:r w:rsidR="00B132E6">
              <w:rPr>
                <w:b/>
                <w:szCs w:val="24"/>
              </w:rPr>
              <w:t xml:space="preserve"> (HM)</w:t>
            </w:r>
          </w:p>
        </w:tc>
      </w:tr>
      <w:tr w:rsidR="00E20E02" w14:paraId="66AC4E5C" w14:textId="77777777" w:rsidTr="5DBBB3F3">
        <w:tc>
          <w:tcPr>
            <w:tcW w:w="2150" w:type="dxa"/>
            <w:shd w:val="clear" w:color="auto" w:fill="auto"/>
            <w:tcMar>
              <w:top w:w="100" w:type="dxa"/>
              <w:left w:w="100" w:type="dxa"/>
              <w:bottom w:w="100" w:type="dxa"/>
              <w:right w:w="100" w:type="dxa"/>
            </w:tcMar>
          </w:tcPr>
          <w:p w14:paraId="00000232" w14:textId="77777777" w:rsidR="00E20E02" w:rsidRPr="009537E9" w:rsidRDefault="00797D98">
            <w:pPr>
              <w:widowControl w:val="0"/>
              <w:rPr>
                <w:b/>
                <w:szCs w:val="24"/>
              </w:rPr>
            </w:pPr>
            <w:r w:rsidRPr="009537E9">
              <w:rPr>
                <w:b/>
                <w:szCs w:val="24"/>
              </w:rPr>
              <w:t xml:space="preserve">Strength </w:t>
            </w:r>
          </w:p>
        </w:tc>
        <w:tc>
          <w:tcPr>
            <w:tcW w:w="3420" w:type="dxa"/>
            <w:shd w:val="clear" w:color="auto" w:fill="auto"/>
            <w:tcMar>
              <w:top w:w="100" w:type="dxa"/>
              <w:left w:w="100" w:type="dxa"/>
              <w:bottom w:w="100" w:type="dxa"/>
              <w:right w:w="100" w:type="dxa"/>
            </w:tcMar>
          </w:tcPr>
          <w:p w14:paraId="00000233" w14:textId="77777777" w:rsidR="00E20E02" w:rsidRPr="00A71B94" w:rsidRDefault="00797D98" w:rsidP="00A71B94">
            <w:pPr>
              <w:pStyle w:val="ListParagraph"/>
              <w:widowControl w:val="0"/>
              <w:numPr>
                <w:ilvl w:val="0"/>
                <w:numId w:val="22"/>
              </w:numPr>
              <w:ind w:left="195" w:hanging="195"/>
              <w:rPr>
                <w:szCs w:val="24"/>
              </w:rPr>
            </w:pPr>
            <w:r w:rsidRPr="00A71B94">
              <w:rPr>
                <w:szCs w:val="24"/>
              </w:rPr>
              <w:t>Better representation of complexities of the wind field</w:t>
            </w:r>
          </w:p>
          <w:p w14:paraId="10EF9AE3" w14:textId="66876DC9" w:rsidR="00C127BD" w:rsidRPr="00C127BD" w:rsidRDefault="00797D98" w:rsidP="00C127BD">
            <w:pPr>
              <w:pStyle w:val="ListParagraph"/>
              <w:widowControl w:val="0"/>
              <w:numPr>
                <w:ilvl w:val="0"/>
                <w:numId w:val="22"/>
              </w:numPr>
              <w:ind w:left="195" w:hanging="195"/>
              <w:rPr>
                <w:szCs w:val="24"/>
              </w:rPr>
            </w:pPr>
            <w:r w:rsidRPr="00A71B94">
              <w:rPr>
                <w:szCs w:val="24"/>
              </w:rPr>
              <w:t>Reanalysis products include data assimilation</w:t>
            </w:r>
          </w:p>
          <w:p w14:paraId="165EB1E9" w14:textId="71E606E1" w:rsidR="00A131B3" w:rsidRPr="00A76825" w:rsidRDefault="00A131B3" w:rsidP="00A71B94">
            <w:pPr>
              <w:pStyle w:val="ListParagraph"/>
              <w:numPr>
                <w:ilvl w:val="0"/>
                <w:numId w:val="22"/>
              </w:numPr>
              <w:spacing w:line="240" w:lineRule="auto"/>
              <w:ind w:left="195" w:hanging="195"/>
              <w:rPr>
                <w:szCs w:val="24"/>
              </w:rPr>
            </w:pPr>
            <w:r w:rsidRPr="00A71B94">
              <w:rPr>
                <w:color w:val="000000"/>
                <w:szCs w:val="24"/>
              </w:rPr>
              <w:t>Accounts for background wind/pressures (those not generated by the storm)</w:t>
            </w:r>
          </w:p>
          <w:p w14:paraId="00000234" w14:textId="4333EC09" w:rsidR="00A131B3" w:rsidRPr="00A76825" w:rsidRDefault="00C127BD" w:rsidP="00A76825">
            <w:pPr>
              <w:pStyle w:val="ListParagraph"/>
              <w:numPr>
                <w:ilvl w:val="0"/>
                <w:numId w:val="22"/>
              </w:numPr>
              <w:spacing w:line="240" w:lineRule="auto"/>
              <w:ind w:left="195" w:hanging="195"/>
              <w:rPr>
                <w:szCs w:val="24"/>
              </w:rPr>
            </w:pPr>
            <w:r>
              <w:rPr>
                <w:color w:val="000000"/>
                <w:szCs w:val="24"/>
              </w:rPr>
              <w:t>Routine predictions available hourly</w:t>
            </w:r>
            <w:r w:rsidR="00A131B3" w:rsidRPr="00A71B94">
              <w:rPr>
                <w:color w:val="000000"/>
                <w:szCs w:val="24"/>
              </w:rPr>
              <w:t> </w:t>
            </w:r>
          </w:p>
        </w:tc>
        <w:tc>
          <w:tcPr>
            <w:tcW w:w="3790" w:type="dxa"/>
            <w:shd w:val="clear" w:color="auto" w:fill="auto"/>
            <w:tcMar>
              <w:top w:w="100" w:type="dxa"/>
              <w:left w:w="100" w:type="dxa"/>
              <w:bottom w:w="100" w:type="dxa"/>
              <w:right w:w="100" w:type="dxa"/>
            </w:tcMar>
          </w:tcPr>
          <w:p w14:paraId="00000235" w14:textId="74D159AF" w:rsidR="00E20E02" w:rsidRPr="00A71B94" w:rsidRDefault="00797D98" w:rsidP="00A71B94">
            <w:pPr>
              <w:pStyle w:val="ListParagraph"/>
              <w:widowControl w:val="0"/>
              <w:numPr>
                <w:ilvl w:val="0"/>
                <w:numId w:val="22"/>
              </w:numPr>
              <w:spacing w:after="240"/>
              <w:ind w:left="195" w:hanging="195"/>
            </w:pPr>
            <w:commentRangeStart w:id="39"/>
            <w:r>
              <w:t>Definitely</w:t>
            </w:r>
            <w:commentRangeEnd w:id="39"/>
            <w:r>
              <w:rPr>
                <w:rStyle w:val="CommentReference"/>
              </w:rPr>
              <w:commentReference w:id="39"/>
            </w:r>
            <w:r>
              <w:t xml:space="preserve"> available in real-time</w:t>
            </w:r>
          </w:p>
          <w:p w14:paraId="00000236" w14:textId="4AF9025B" w:rsidR="00E20E02" w:rsidRPr="00A71B94" w:rsidRDefault="00797D98" w:rsidP="00A71B94">
            <w:pPr>
              <w:pStyle w:val="ListParagraph"/>
              <w:widowControl w:val="0"/>
              <w:numPr>
                <w:ilvl w:val="0"/>
                <w:numId w:val="22"/>
              </w:numPr>
              <w:spacing w:before="240" w:after="240"/>
              <w:ind w:left="195" w:hanging="195"/>
              <w:rPr>
                <w:szCs w:val="24"/>
              </w:rPr>
            </w:pPr>
            <w:r w:rsidRPr="00A71B94">
              <w:rPr>
                <w:szCs w:val="24"/>
              </w:rPr>
              <w:t>Good accuracy relative to cos</w:t>
            </w:r>
            <w:r w:rsidR="00A71B94" w:rsidRPr="00A71B94">
              <w:rPr>
                <w:szCs w:val="24"/>
              </w:rPr>
              <w:t>t</w:t>
            </w:r>
          </w:p>
          <w:p w14:paraId="00000237" w14:textId="4DDC2B82" w:rsidR="00E20E02" w:rsidRPr="00A71B94" w:rsidRDefault="00797D98" w:rsidP="00A71B94">
            <w:pPr>
              <w:pStyle w:val="ListParagraph"/>
              <w:widowControl w:val="0"/>
              <w:numPr>
                <w:ilvl w:val="0"/>
                <w:numId w:val="22"/>
              </w:numPr>
              <w:spacing w:before="240" w:after="240"/>
              <w:ind w:left="195" w:hanging="195"/>
              <w:rPr>
                <w:szCs w:val="24"/>
              </w:rPr>
            </w:pPr>
            <w:r w:rsidRPr="00A71B94">
              <w:rPr>
                <w:szCs w:val="24"/>
              </w:rPr>
              <w:t>Can develop fields at resolution of mesh and model time step</w:t>
            </w:r>
          </w:p>
          <w:p w14:paraId="00000238" w14:textId="127DFAE3" w:rsidR="00E20E02" w:rsidRPr="00A71B94" w:rsidRDefault="00797D98" w:rsidP="00A71B94">
            <w:pPr>
              <w:pStyle w:val="ListParagraph"/>
              <w:widowControl w:val="0"/>
              <w:numPr>
                <w:ilvl w:val="0"/>
                <w:numId w:val="22"/>
              </w:numPr>
              <w:spacing w:before="240" w:after="240"/>
              <w:ind w:left="195" w:hanging="195"/>
              <w:rPr>
                <w:szCs w:val="24"/>
              </w:rPr>
            </w:pPr>
            <w:r w:rsidRPr="00A71B94">
              <w:rPr>
                <w:szCs w:val="24"/>
              </w:rPr>
              <w:t>Can perturb inputs</w:t>
            </w:r>
          </w:p>
          <w:p w14:paraId="00000239" w14:textId="77777777" w:rsidR="00E20E02" w:rsidRDefault="00E20E02" w:rsidP="00A71B94">
            <w:pPr>
              <w:widowControl w:val="0"/>
              <w:ind w:left="195" w:hanging="195"/>
              <w:rPr>
                <w:szCs w:val="24"/>
              </w:rPr>
            </w:pPr>
          </w:p>
        </w:tc>
      </w:tr>
      <w:tr w:rsidR="00E20E02" w14:paraId="7B471D5F" w14:textId="77777777" w:rsidTr="5DBBB3F3">
        <w:trPr>
          <w:trHeight w:val="3678"/>
        </w:trPr>
        <w:tc>
          <w:tcPr>
            <w:tcW w:w="2150" w:type="dxa"/>
            <w:shd w:val="clear" w:color="auto" w:fill="auto"/>
            <w:tcMar>
              <w:top w:w="100" w:type="dxa"/>
              <w:left w:w="100" w:type="dxa"/>
              <w:bottom w:w="100" w:type="dxa"/>
              <w:right w:w="100" w:type="dxa"/>
            </w:tcMar>
          </w:tcPr>
          <w:p w14:paraId="0000023A" w14:textId="77777777" w:rsidR="00E20E02" w:rsidRPr="009537E9" w:rsidRDefault="00797D98">
            <w:pPr>
              <w:widowControl w:val="0"/>
              <w:rPr>
                <w:b/>
                <w:szCs w:val="24"/>
              </w:rPr>
            </w:pPr>
            <w:r w:rsidRPr="009537E9">
              <w:rPr>
                <w:b/>
                <w:szCs w:val="24"/>
              </w:rPr>
              <w:lastRenderedPageBreak/>
              <w:t>Weakness</w:t>
            </w:r>
          </w:p>
        </w:tc>
        <w:tc>
          <w:tcPr>
            <w:tcW w:w="3420" w:type="dxa"/>
            <w:shd w:val="clear" w:color="auto" w:fill="auto"/>
            <w:tcMar>
              <w:top w:w="100" w:type="dxa"/>
              <w:left w:w="100" w:type="dxa"/>
              <w:bottom w:w="100" w:type="dxa"/>
              <w:right w:w="100" w:type="dxa"/>
            </w:tcMar>
          </w:tcPr>
          <w:p w14:paraId="0000023B" w14:textId="78A05F45" w:rsidR="00E20E02" w:rsidRPr="00A71B94" w:rsidRDefault="00797D98" w:rsidP="00A71B94">
            <w:pPr>
              <w:pStyle w:val="ListParagraph"/>
              <w:widowControl w:val="0"/>
              <w:numPr>
                <w:ilvl w:val="0"/>
                <w:numId w:val="22"/>
              </w:numPr>
              <w:spacing w:after="240"/>
              <w:ind w:left="195" w:hanging="195"/>
              <w:rPr>
                <w:szCs w:val="24"/>
              </w:rPr>
            </w:pPr>
            <w:r w:rsidRPr="00A71B94">
              <w:rPr>
                <w:szCs w:val="24"/>
              </w:rPr>
              <w:t>Relatively coarse resolution in space (0.25 degrees) and time (hourly)</w:t>
            </w:r>
          </w:p>
          <w:p w14:paraId="2FF53A15" w14:textId="77777777" w:rsidR="00A71B94" w:rsidRPr="00A71B94" w:rsidRDefault="00797D98" w:rsidP="00A71B94">
            <w:pPr>
              <w:pStyle w:val="ListParagraph"/>
              <w:widowControl w:val="0"/>
              <w:numPr>
                <w:ilvl w:val="0"/>
                <w:numId w:val="22"/>
              </w:numPr>
              <w:spacing w:before="240" w:after="240"/>
              <w:ind w:left="195" w:hanging="195"/>
              <w:rPr>
                <w:szCs w:val="24"/>
              </w:rPr>
            </w:pPr>
            <w:r w:rsidRPr="00A71B94">
              <w:rPr>
                <w:szCs w:val="24"/>
              </w:rPr>
              <w:t>Difficult to perturb in a physical way, especially the track (due to land masking)</w:t>
            </w:r>
          </w:p>
          <w:p w14:paraId="0000023F" w14:textId="3F57DABB" w:rsidR="00E20E02" w:rsidRPr="00A71B94" w:rsidRDefault="00A71B94" w:rsidP="00A71B94">
            <w:pPr>
              <w:pStyle w:val="ListParagraph"/>
              <w:widowControl w:val="0"/>
              <w:numPr>
                <w:ilvl w:val="0"/>
                <w:numId w:val="22"/>
              </w:numPr>
              <w:spacing w:before="240" w:after="240"/>
              <w:ind w:left="195" w:hanging="195"/>
              <w:rPr>
                <w:szCs w:val="24"/>
              </w:rPr>
            </w:pPr>
            <w:r w:rsidRPr="00A71B94">
              <w:rPr>
                <w:szCs w:val="24"/>
              </w:rPr>
              <w:t>Need</w:t>
            </w:r>
            <w:r w:rsidR="00797D98" w:rsidRPr="00A71B94">
              <w:rPr>
                <w:szCs w:val="24"/>
              </w:rPr>
              <w:t xml:space="preserve"> to adjust wind/pressure</w:t>
            </w:r>
            <w:r w:rsidRPr="00A71B94">
              <w:rPr>
                <w:szCs w:val="24"/>
              </w:rPr>
              <w:t xml:space="preserve"> field</w:t>
            </w:r>
            <w:r w:rsidR="00797D98" w:rsidRPr="00A71B94">
              <w:rPr>
                <w:szCs w:val="24"/>
              </w:rPr>
              <w:t xml:space="preserve"> to focus at storm and blend to background meteorology</w:t>
            </w:r>
          </w:p>
        </w:tc>
        <w:tc>
          <w:tcPr>
            <w:tcW w:w="3790" w:type="dxa"/>
            <w:shd w:val="clear" w:color="auto" w:fill="auto"/>
            <w:tcMar>
              <w:top w:w="100" w:type="dxa"/>
              <w:left w:w="100" w:type="dxa"/>
              <w:bottom w:w="100" w:type="dxa"/>
              <w:right w:w="100" w:type="dxa"/>
            </w:tcMar>
          </w:tcPr>
          <w:p w14:paraId="00000240" w14:textId="75D03F50" w:rsidR="00E20E02" w:rsidRPr="00A71B94" w:rsidRDefault="00797D98" w:rsidP="00A71B94">
            <w:pPr>
              <w:pStyle w:val="ListParagraph"/>
              <w:widowControl w:val="0"/>
              <w:numPr>
                <w:ilvl w:val="0"/>
                <w:numId w:val="22"/>
              </w:numPr>
              <w:spacing w:after="240"/>
              <w:ind w:left="195" w:hanging="195"/>
              <w:rPr>
                <w:szCs w:val="24"/>
              </w:rPr>
            </w:pPr>
            <w:r w:rsidRPr="00A71B94">
              <w:rPr>
                <w:szCs w:val="24"/>
              </w:rPr>
              <w:t>Less accurate than a physics-based model product, no data assimilation</w:t>
            </w:r>
          </w:p>
          <w:p w14:paraId="00000241" w14:textId="77777777" w:rsidR="00E20E02" w:rsidRDefault="00E20E02" w:rsidP="00A71B94">
            <w:pPr>
              <w:widowControl w:val="0"/>
              <w:ind w:left="195" w:hanging="195"/>
              <w:rPr>
                <w:szCs w:val="24"/>
              </w:rPr>
            </w:pPr>
          </w:p>
        </w:tc>
      </w:tr>
    </w:tbl>
    <w:p w14:paraId="00000242" w14:textId="77777777" w:rsidR="00E20E02" w:rsidRDefault="00E20E02">
      <w:pPr>
        <w:jc w:val="both"/>
        <w:rPr>
          <w:b/>
          <w:szCs w:val="24"/>
          <w:highlight w:val="yellow"/>
        </w:rPr>
      </w:pPr>
    </w:p>
    <w:p w14:paraId="00000245" w14:textId="77777777" w:rsidR="00E20E02" w:rsidRDefault="00E20E02">
      <w:pPr>
        <w:jc w:val="both"/>
        <w:rPr>
          <w:szCs w:val="24"/>
        </w:rPr>
      </w:pPr>
    </w:p>
    <w:p w14:paraId="51A35165" w14:textId="5F7DE1D0" w:rsidR="006A5AED" w:rsidRDefault="00797D98" w:rsidP="006A5AED">
      <w:pPr>
        <w:pStyle w:val="Heading2"/>
      </w:pPr>
      <w:bookmarkStart w:id="40" w:name="_Toc143943585"/>
      <w:r>
        <w:t>5.2</w:t>
      </w:r>
      <w:r>
        <w:tab/>
        <w:t xml:space="preserve">BASELINE CHARACTERIZATION AND </w:t>
      </w:r>
      <w:sdt>
        <w:sdtPr>
          <w:tag w:val="goog_rdk_79"/>
          <w:id w:val="-1064332043"/>
        </w:sdtPr>
        <w:sdtEndPr/>
        <w:sdtContent/>
      </w:sdt>
      <w:sdt>
        <w:sdtPr>
          <w:tag w:val="goog_rdk_80"/>
          <w:id w:val="-444920886"/>
        </w:sdtPr>
        <w:sdtEndPr/>
        <w:sdtContent/>
      </w:sdt>
      <w:r>
        <w:t>PREPARATION</w:t>
      </w:r>
      <w:bookmarkEnd w:id="40"/>
    </w:p>
    <w:p w14:paraId="00000246" w14:textId="27570D3B" w:rsidR="00E20E02" w:rsidRDefault="00E20E02" w:rsidP="006A5AED">
      <w:pPr>
        <w:pStyle w:val="Heading2"/>
      </w:pPr>
    </w:p>
    <w:p w14:paraId="00000247" w14:textId="459402BE" w:rsidR="00E20E02" w:rsidRDefault="00797D98">
      <w:pPr>
        <w:jc w:val="both"/>
        <w:rPr>
          <w:szCs w:val="24"/>
        </w:rPr>
      </w:pPr>
      <w:r>
        <w:rPr>
          <w:szCs w:val="24"/>
        </w:rPr>
        <w:t xml:space="preserve">The total water levels at </w:t>
      </w:r>
      <w:r w:rsidR="00B657E1">
        <w:rPr>
          <w:szCs w:val="24"/>
        </w:rPr>
        <w:t>Tyndall</w:t>
      </w:r>
      <w:r>
        <w:rPr>
          <w:szCs w:val="24"/>
        </w:rPr>
        <w:t xml:space="preserve"> will first be quantified in a baseline characterization using simulations from ADCIRC</w:t>
      </w:r>
      <w:r w:rsidR="00EC6ABC">
        <w:rPr>
          <w:szCs w:val="24"/>
        </w:rPr>
        <w:t xml:space="preserve">, </w:t>
      </w:r>
      <w:r>
        <w:rPr>
          <w:szCs w:val="24"/>
        </w:rPr>
        <w:t xml:space="preserve">Delft3D </w:t>
      </w:r>
      <w:r w:rsidR="001030A9">
        <w:rPr>
          <w:szCs w:val="24"/>
        </w:rPr>
        <w:t>FM</w:t>
      </w:r>
      <w:r w:rsidR="00B132E6">
        <w:rPr>
          <w:szCs w:val="24"/>
        </w:rPr>
        <w:t>,</w:t>
      </w:r>
      <w:r w:rsidR="00EC6ABC">
        <w:rPr>
          <w:szCs w:val="24"/>
        </w:rPr>
        <w:t xml:space="preserve"> and NearCom</w:t>
      </w:r>
      <w:r w:rsidR="00B657E1">
        <w:rPr>
          <w:szCs w:val="24"/>
        </w:rPr>
        <w:t xml:space="preserve"> for Hurricane</w:t>
      </w:r>
      <w:r w:rsidRPr="00F331C0">
        <w:rPr>
          <w:szCs w:val="24"/>
        </w:rPr>
        <w:t xml:space="preserve"> Michael (2018). These simulations will repre</w:t>
      </w:r>
      <w:r>
        <w:rPr>
          <w:szCs w:val="24"/>
        </w:rPr>
        <w:t>sent the best-possible predictions of storm-driven waves, surge, and coastal flooding during th</w:t>
      </w:r>
      <w:r w:rsidR="002A1EE3">
        <w:rPr>
          <w:szCs w:val="24"/>
        </w:rPr>
        <w:t>is</w:t>
      </w:r>
      <w:r>
        <w:rPr>
          <w:szCs w:val="24"/>
        </w:rPr>
        <w:t xml:space="preserve"> event and tailored for the installation. These simulations require several inputs to describe the coastal region and the storm:</w:t>
      </w:r>
    </w:p>
    <w:p w14:paraId="00000248" w14:textId="77777777" w:rsidR="00E20E02" w:rsidRDefault="00E20E02">
      <w:pPr>
        <w:jc w:val="both"/>
        <w:rPr>
          <w:szCs w:val="24"/>
        </w:rPr>
      </w:pPr>
    </w:p>
    <w:p w14:paraId="00000249" w14:textId="4F349D87" w:rsidR="00E20E02" w:rsidRDefault="00797D98">
      <w:pPr>
        <w:jc w:val="both"/>
        <w:rPr>
          <w:szCs w:val="24"/>
        </w:rPr>
      </w:pPr>
      <w:r w:rsidRPr="00E349A7">
        <w:rPr>
          <w:b/>
          <w:i/>
          <w:szCs w:val="24"/>
        </w:rPr>
        <w:t>Grids</w:t>
      </w:r>
      <w:r>
        <w:rPr>
          <w:szCs w:val="24"/>
        </w:rPr>
        <w:t xml:space="preserve">: The coastal region is discretized into a grid (or mesh) with a finite number of computational points, where the models solve for water levels and current velocities. </w:t>
      </w:r>
      <w:r w:rsidR="00E637F0">
        <w:rPr>
          <w:szCs w:val="24"/>
        </w:rPr>
        <w:t>Grid resolution</w:t>
      </w:r>
      <w:r w:rsidR="002B56F5">
        <w:rPr>
          <w:szCs w:val="24"/>
        </w:rPr>
        <w:t xml:space="preserve"> varies</w:t>
      </w:r>
      <w:r>
        <w:rPr>
          <w:szCs w:val="24"/>
        </w:rPr>
        <w:t xml:space="preserve"> to emphasize accuracy near the coast and near critical infrastructure like </w:t>
      </w:r>
      <w:r w:rsidR="00B657E1">
        <w:rPr>
          <w:szCs w:val="24"/>
        </w:rPr>
        <w:t>Tyndall</w:t>
      </w:r>
      <w:r>
        <w:rPr>
          <w:szCs w:val="24"/>
        </w:rPr>
        <w:t>. These grids are developed from DEMs and other datasets that describe the ground surface and characteristics of the coastal region</w:t>
      </w:r>
      <w:r w:rsidR="002B56F5">
        <w:rPr>
          <w:szCs w:val="24"/>
        </w:rPr>
        <w:t>.</w:t>
      </w:r>
    </w:p>
    <w:p w14:paraId="5F10E3C9" w14:textId="77777777" w:rsidR="002B56F5" w:rsidRDefault="002B56F5">
      <w:pPr>
        <w:jc w:val="both"/>
        <w:rPr>
          <w:szCs w:val="24"/>
        </w:rPr>
      </w:pPr>
    </w:p>
    <w:p w14:paraId="20452315" w14:textId="52F82CD5" w:rsidR="00F331C0" w:rsidRPr="00A76825" w:rsidRDefault="00797D98" w:rsidP="00A76825">
      <w:pPr>
        <w:jc w:val="both"/>
        <w:rPr>
          <w:color w:val="000000"/>
        </w:rPr>
      </w:pPr>
      <w:r>
        <w:rPr>
          <w:u w:val="single"/>
        </w:rPr>
        <w:t>ADCIRC</w:t>
      </w:r>
      <w:r>
        <w:t xml:space="preserve">: </w:t>
      </w:r>
      <w:r w:rsidR="00C127BD">
        <w:rPr>
          <w:color w:val="000000"/>
        </w:rPr>
        <w:t xml:space="preserve">The finite element meshes used in the ADCIRC simulations </w:t>
      </w:r>
      <w:r w:rsidR="000B33DA">
        <w:rPr>
          <w:color w:val="000000"/>
        </w:rPr>
        <w:t xml:space="preserve">will be </w:t>
      </w:r>
      <w:r w:rsidR="00C127BD">
        <w:rPr>
          <w:color w:val="000000"/>
        </w:rPr>
        <w:t>developed using OceanMesh2D</w:t>
      </w:r>
      <w:r w:rsidR="000B33DA">
        <w:rPr>
          <w:color w:val="000000"/>
        </w:rPr>
        <w:t>,</w:t>
      </w:r>
      <w:r w:rsidR="00C127BD">
        <w:t xml:space="preserve"> which </w:t>
      </w:r>
      <w:r w:rsidR="00C127BD">
        <w:rPr>
          <w:color w:val="000000"/>
        </w:rPr>
        <w:t xml:space="preserve">requires DEMs, land cover data, coastlines, and floodplain </w:t>
      </w:r>
      <w:sdt>
        <w:sdtPr>
          <w:tag w:val="goog_rdk_69"/>
          <w:id w:val="-1185363445"/>
        </w:sdtPr>
        <w:sdtEndPr/>
        <w:sdtContent>
          <w:r w:rsidR="00C127BD">
            <w:rPr>
              <w:color w:val="000000"/>
            </w:rPr>
            <w:t xml:space="preserve">boundaries </w:t>
          </w:r>
        </w:sdtContent>
      </w:sdt>
      <w:sdt>
        <w:sdtPr>
          <w:tag w:val="goog_rdk_71"/>
          <w:id w:val="1146543196"/>
        </w:sdtPr>
        <w:sdtEndPr/>
        <w:sdtContent>
          <w:r w:rsidR="00C127BD">
            <w:rPr>
              <w:color w:val="000000"/>
            </w:rPr>
            <w:t>as inputs</w:t>
          </w:r>
        </w:sdtContent>
      </w:sdt>
      <w:r w:rsidR="00C127BD">
        <w:rPr>
          <w:color w:val="000000"/>
        </w:rPr>
        <w:t>. The mesh</w:t>
      </w:r>
      <w:sdt>
        <w:sdtPr>
          <w:tag w:val="goog_rdk_72"/>
          <w:id w:val="402729737"/>
        </w:sdtPr>
        <w:sdtEndPr/>
        <w:sdtContent>
          <w:r w:rsidR="00C127BD">
            <w:rPr>
              <w:color w:val="000000"/>
            </w:rPr>
            <w:t>es</w:t>
          </w:r>
          <w:r w:rsidR="000B33DA">
            <w:rPr>
              <w:color w:val="000000"/>
            </w:rPr>
            <w:t xml:space="preserve"> will</w:t>
          </w:r>
        </w:sdtContent>
      </w:sdt>
      <w:r w:rsidR="00C127BD">
        <w:rPr>
          <w:color w:val="000000"/>
        </w:rPr>
        <w:t xml:space="preserve"> cover the Atlantic Ocean basin using three DEMs at different resolutions</w:t>
      </w:r>
      <w:r w:rsidR="00B81259">
        <w:rPr>
          <w:color w:val="000000"/>
        </w:rPr>
        <w:t>, starting</w:t>
      </w:r>
      <w:r w:rsidR="00C127BD">
        <w:rPr>
          <w:color w:val="000000"/>
        </w:rPr>
        <w:t xml:space="preserve"> from the </w:t>
      </w:r>
      <w:sdt>
        <w:sdtPr>
          <w:tag w:val="goog_rdk_74"/>
          <w:id w:val="-1300215531"/>
        </w:sdtPr>
        <w:sdtEndPr/>
        <w:sdtContent>
          <w:r w:rsidR="00C127BD">
            <w:rPr>
              <w:color w:val="000000"/>
            </w:rPr>
            <w:t xml:space="preserve">2014 </w:t>
          </w:r>
        </w:sdtContent>
      </w:sdt>
      <w:r w:rsidR="00C127BD">
        <w:rPr>
          <w:color w:val="000000"/>
        </w:rPr>
        <w:t xml:space="preserve">Continuously Updated Digital Elevation Model (CUDEM) and </w:t>
      </w:r>
      <w:r w:rsidR="00B81259">
        <w:rPr>
          <w:color w:val="000000"/>
        </w:rPr>
        <w:t xml:space="preserve">then </w:t>
      </w:r>
      <w:r w:rsidR="00430CBF">
        <w:rPr>
          <w:color w:val="000000"/>
        </w:rPr>
        <w:t>with higher resolutions from C</w:t>
      </w:r>
      <w:r w:rsidR="00B132E6">
        <w:rPr>
          <w:color w:val="000000"/>
        </w:rPr>
        <w:t>o</w:t>
      </w:r>
      <w:r w:rsidR="00430CBF">
        <w:rPr>
          <w:color w:val="000000"/>
        </w:rPr>
        <w:t>NED and other regional DEMs to be identified in the demonstration</w:t>
      </w:r>
      <w:r w:rsidR="00C127BD">
        <w:rPr>
          <w:color w:val="000000"/>
        </w:rPr>
        <w:t xml:space="preserve">. Some of the DEM pre-processing </w:t>
      </w:r>
      <w:r w:rsidR="00430CBF">
        <w:rPr>
          <w:color w:val="000000"/>
        </w:rPr>
        <w:t>will</w:t>
      </w:r>
      <w:r w:rsidR="00C127BD">
        <w:rPr>
          <w:color w:val="000000"/>
        </w:rPr>
        <w:t xml:space="preserve"> include clipping the set of raster tiles provided by NOAA Data Access, changing the resolution of the clipped tiles, merging the tiles into one raster dataset, converting the coordinate system to WGS84 for compatibility with OceanMesh2D, filling </w:t>
      </w:r>
      <w:r w:rsidR="00A76825">
        <w:rPr>
          <w:color w:val="000000"/>
        </w:rPr>
        <w:t xml:space="preserve">null values </w:t>
      </w:r>
      <w:r w:rsidR="00C127BD">
        <w:rPr>
          <w:color w:val="000000"/>
        </w:rPr>
        <w:t xml:space="preserve">by interpolating the neighboring cells and converting the output to a netCDF format. The 2016 </w:t>
      </w:r>
      <w:sdt>
        <w:sdtPr>
          <w:tag w:val="goog_rdk_84"/>
          <w:id w:val="1925611748"/>
        </w:sdtPr>
        <w:sdtEndPr/>
        <w:sdtContent>
          <w:r w:rsidR="00C127BD">
            <w:rPr>
              <w:color w:val="000000"/>
            </w:rPr>
            <w:t>Coastal Change Analysis Program (CCAP) Regional Land Cover and Change</w:t>
          </w:r>
        </w:sdtContent>
      </w:sdt>
      <w:r w:rsidR="00C127BD">
        <w:rPr>
          <w:color w:val="000000"/>
        </w:rPr>
        <w:t xml:space="preserve"> dataset </w:t>
      </w:r>
      <w:r w:rsidR="00430CBF">
        <w:rPr>
          <w:color w:val="000000"/>
        </w:rPr>
        <w:t xml:space="preserve">will be </w:t>
      </w:r>
      <w:r w:rsidR="00C127BD">
        <w:rPr>
          <w:color w:val="000000"/>
        </w:rPr>
        <w:t xml:space="preserve">used for the land cover and land use for the </w:t>
      </w:r>
      <w:r w:rsidR="00430CBF">
        <w:rPr>
          <w:color w:val="000000"/>
        </w:rPr>
        <w:t>Florida panhandle</w:t>
      </w:r>
      <w:r w:rsidR="00C127BD">
        <w:rPr>
          <w:color w:val="000000"/>
        </w:rPr>
        <w:t xml:space="preserve"> region at 30</w:t>
      </w:r>
      <w:r w:rsidR="00A76825">
        <w:rPr>
          <w:color w:val="000000"/>
        </w:rPr>
        <w:t>-</w:t>
      </w:r>
      <w:r w:rsidR="00C127BD">
        <w:rPr>
          <w:color w:val="000000"/>
        </w:rPr>
        <w:t xml:space="preserve">m resolution. The CONUS polygon </w:t>
      </w:r>
      <w:r w:rsidR="00430CBF">
        <w:rPr>
          <w:color w:val="000000"/>
        </w:rPr>
        <w:t xml:space="preserve">will be </w:t>
      </w:r>
      <w:r w:rsidR="00C127BD">
        <w:rPr>
          <w:color w:val="000000"/>
        </w:rPr>
        <w:t xml:space="preserve">used for the global coastline with modifications on the </w:t>
      </w:r>
      <w:r w:rsidR="00430CBF">
        <w:rPr>
          <w:color w:val="000000"/>
        </w:rPr>
        <w:t xml:space="preserve">Florida </w:t>
      </w:r>
      <w:r w:rsidR="00C127BD">
        <w:rPr>
          <w:color w:val="000000"/>
        </w:rPr>
        <w:t xml:space="preserve">coast to </w:t>
      </w:r>
      <w:r w:rsidR="00C127BD">
        <w:rPr>
          <w:color w:val="000000"/>
        </w:rPr>
        <w:lastRenderedPageBreak/>
        <w:t xml:space="preserve">remove barrier islands </w:t>
      </w:r>
      <w:r w:rsidR="00430CBF">
        <w:rPr>
          <w:color w:val="000000"/>
        </w:rPr>
        <w:t>outside of the Florida panhandle region</w:t>
      </w:r>
      <w:r w:rsidR="00C127BD">
        <w:rPr>
          <w:color w:val="000000"/>
        </w:rPr>
        <w:t>. The 10</w:t>
      </w:r>
      <w:r w:rsidR="00A76825">
        <w:rPr>
          <w:color w:val="000000"/>
        </w:rPr>
        <w:t>-</w:t>
      </w:r>
      <w:r w:rsidR="00C127BD">
        <w:rPr>
          <w:color w:val="000000"/>
        </w:rPr>
        <w:t xml:space="preserve">m floodplain line </w:t>
      </w:r>
      <w:r w:rsidR="00430CBF">
        <w:rPr>
          <w:color w:val="000000"/>
        </w:rPr>
        <w:t xml:space="preserve">will be </w:t>
      </w:r>
      <w:r w:rsidR="00C127BD">
        <w:rPr>
          <w:color w:val="000000"/>
        </w:rPr>
        <w:t xml:space="preserve">used for the global floodplain with modification to include only flooding in </w:t>
      </w:r>
      <w:r w:rsidR="00430CBF">
        <w:rPr>
          <w:color w:val="000000"/>
        </w:rPr>
        <w:t>the Florida panhandle region</w:t>
      </w:r>
      <w:r w:rsidR="00C127BD">
        <w:rPr>
          <w:color w:val="000000"/>
        </w:rPr>
        <w:t>. </w:t>
      </w:r>
    </w:p>
    <w:p w14:paraId="175FA0F7" w14:textId="77777777" w:rsidR="00F331C0" w:rsidRPr="00F331C0" w:rsidRDefault="00F331C0" w:rsidP="00F331C0">
      <w:pPr>
        <w:spacing w:line="240" w:lineRule="auto"/>
        <w:rPr>
          <w:szCs w:val="24"/>
        </w:rPr>
      </w:pPr>
    </w:p>
    <w:p w14:paraId="6C341ACC" w14:textId="25EAE9FE" w:rsidR="00C127BD" w:rsidRDefault="00C127BD" w:rsidP="000A464F">
      <w:pPr>
        <w:jc w:val="both"/>
      </w:pPr>
      <w:r>
        <w:rPr>
          <w:color w:val="000000"/>
        </w:rPr>
        <w:t xml:space="preserve">To develop a mesh that scales in resolution from </w:t>
      </w:r>
      <w:r w:rsidR="00B81259">
        <w:rPr>
          <w:color w:val="000000"/>
        </w:rPr>
        <w:t>Tyndall</w:t>
      </w:r>
      <w:r>
        <w:rPr>
          <w:color w:val="000000"/>
        </w:rPr>
        <w:t xml:space="preserve"> into the Atlantic Ocean, the mesh </w:t>
      </w:r>
      <w:r w:rsidR="00B81259">
        <w:rPr>
          <w:color w:val="000000"/>
        </w:rPr>
        <w:t xml:space="preserve">will be </w:t>
      </w:r>
      <w:r>
        <w:rPr>
          <w:color w:val="000000"/>
        </w:rPr>
        <w:t xml:space="preserve">built using three stages with a minimum resolution of </w:t>
      </w:r>
      <w:r w:rsidR="00B81259">
        <w:rPr>
          <w:color w:val="000000"/>
        </w:rPr>
        <w:t>1</w:t>
      </w:r>
      <w:r>
        <w:rPr>
          <w:color w:val="000000"/>
        </w:rPr>
        <w:t xml:space="preserve">0 m, </w:t>
      </w:r>
      <w:r w:rsidR="00B81259">
        <w:rPr>
          <w:color w:val="000000"/>
        </w:rPr>
        <w:t>5</w:t>
      </w:r>
      <w:r>
        <w:rPr>
          <w:color w:val="000000"/>
        </w:rPr>
        <w:t xml:space="preserve">0 m, and 1 km at the location-specific, </w:t>
      </w:r>
      <w:sdt>
        <w:sdtPr>
          <w:tag w:val="goog_rdk_89"/>
          <w:id w:val="1449281967"/>
        </w:sdtPr>
        <w:sdtEndPr/>
        <w:sdtContent>
          <w:r>
            <w:rPr>
              <w:color w:val="000000"/>
            </w:rPr>
            <w:t>regional</w:t>
          </w:r>
        </w:sdtContent>
      </w:sdt>
      <w:r>
        <w:rPr>
          <w:color w:val="000000"/>
        </w:rPr>
        <w:t xml:space="preserve">, and </w:t>
      </w:r>
      <w:sdt>
        <w:sdtPr>
          <w:tag w:val="goog_rdk_91"/>
          <w:id w:val="31771543"/>
        </w:sdtPr>
        <w:sdtEndPr/>
        <w:sdtContent>
          <w:r>
            <w:rPr>
              <w:color w:val="000000"/>
            </w:rPr>
            <w:t xml:space="preserve">full-domain </w:t>
          </w:r>
        </w:sdtContent>
      </w:sdt>
      <w:r>
        <w:rPr>
          <w:color w:val="000000"/>
        </w:rPr>
        <w:t>scales</w:t>
      </w:r>
      <w:sdt>
        <w:sdtPr>
          <w:tag w:val="goog_rdk_92"/>
          <w:id w:val="-1184277998"/>
        </w:sdtPr>
        <w:sdtEndPr/>
        <w:sdtContent>
          <w:r>
            <w:rPr>
              <w:color w:val="000000"/>
            </w:rPr>
            <w:t>,</w:t>
          </w:r>
        </w:sdtContent>
      </w:sdt>
      <w:r>
        <w:rPr>
          <w:color w:val="000000"/>
        </w:rPr>
        <w:t xml:space="preserve"> respectively. In these regions, the resolutions are controlled using the grades of the scale and the maximum resolution. Although a </w:t>
      </w:r>
      <w:sdt>
        <w:sdtPr>
          <w:tag w:val="goog_rdk_94"/>
          <w:id w:val="22299537"/>
        </w:sdtPr>
        <w:sdtEndPr/>
        <w:sdtContent>
          <w:r>
            <w:rPr>
              <w:color w:val="000000"/>
            </w:rPr>
            <w:t xml:space="preserve">minimum </w:t>
          </w:r>
        </w:sdtContent>
      </w:sdt>
      <w:r>
        <w:rPr>
          <w:color w:val="000000"/>
        </w:rPr>
        <w:t xml:space="preserve">resolution is given for </w:t>
      </w:r>
      <w:sdt>
        <w:sdtPr>
          <w:tag w:val="goog_rdk_96"/>
          <w:id w:val="-92477298"/>
        </w:sdtPr>
        <w:sdtEndPr/>
        <w:sdtContent>
          <w:r>
            <w:rPr>
              <w:color w:val="000000"/>
            </w:rPr>
            <w:t xml:space="preserve">each </w:t>
          </w:r>
        </w:sdtContent>
      </w:sdt>
      <w:sdt>
        <w:sdtPr>
          <w:tag w:val="goog_rdk_98"/>
          <w:id w:val="1903331031"/>
        </w:sdtPr>
        <w:sdtEndPr/>
        <w:sdtContent>
          <w:r>
            <w:rPr>
              <w:color w:val="000000"/>
            </w:rPr>
            <w:t>stage</w:t>
          </w:r>
        </w:sdtContent>
      </w:sdt>
      <w:r>
        <w:rPr>
          <w:color w:val="000000"/>
        </w:rPr>
        <w:t xml:space="preserve">, the maximum resolution </w:t>
      </w:r>
      <w:r w:rsidR="00B81259">
        <w:rPr>
          <w:color w:val="000000"/>
        </w:rPr>
        <w:t xml:space="preserve">will </w:t>
      </w:r>
      <w:r>
        <w:rPr>
          <w:color w:val="000000"/>
        </w:rPr>
        <w:t xml:space="preserve">also </w:t>
      </w:r>
      <w:r w:rsidR="00B81259">
        <w:rPr>
          <w:color w:val="000000"/>
        </w:rPr>
        <w:t>be</w:t>
      </w:r>
      <w:r>
        <w:rPr>
          <w:color w:val="000000"/>
        </w:rPr>
        <w:t xml:space="preserve"> given nearshore. The maximum resolutions </w:t>
      </w:r>
      <w:r w:rsidR="00B81259">
        <w:rPr>
          <w:color w:val="000000"/>
        </w:rPr>
        <w:t>will be 5</w:t>
      </w:r>
      <w:r>
        <w:rPr>
          <w:color w:val="000000"/>
        </w:rPr>
        <w:t>0 m, 1 km, and 30 km</w:t>
      </w:r>
      <w:sdt>
        <w:sdtPr>
          <w:tag w:val="goog_rdk_100"/>
          <w:id w:val="-1445613004"/>
        </w:sdtPr>
        <w:sdtEndPr/>
        <w:sdtContent>
          <w:r>
            <w:rPr>
              <w:color w:val="000000"/>
            </w:rPr>
            <w:t>,</w:t>
          </w:r>
        </w:sdtContent>
      </w:sdt>
      <w:r>
        <w:rPr>
          <w:color w:val="000000"/>
        </w:rPr>
        <w:t xml:space="preserve"> respectively. The resolution </w:t>
      </w:r>
      <w:r w:rsidR="00B81259">
        <w:rPr>
          <w:color w:val="000000"/>
        </w:rPr>
        <w:t xml:space="preserve">will be </w:t>
      </w:r>
      <w:r>
        <w:rPr>
          <w:color w:val="000000"/>
        </w:rPr>
        <w:t xml:space="preserve">controlled from the coastlines and scales outward to the limits of the DEM over each </w:t>
      </w:r>
      <w:sdt>
        <w:sdtPr>
          <w:tag w:val="goog_rdk_102"/>
          <w:id w:val="-557628502"/>
        </w:sdtPr>
        <w:sdtEndPr/>
        <w:sdtContent>
          <w:r>
            <w:rPr>
              <w:color w:val="000000"/>
            </w:rPr>
            <w:t xml:space="preserve">vertex </w:t>
          </w:r>
        </w:sdtContent>
      </w:sdt>
      <w:r>
        <w:rPr>
          <w:color w:val="000000"/>
        </w:rPr>
        <w:t>in the mesh at a grade of 0.2. Nodal attributes</w:t>
      </w:r>
      <w:sdt>
        <w:sdtPr>
          <w:tag w:val="goog_rdk_103"/>
          <w:id w:val="719167256"/>
        </w:sdtPr>
        <w:sdtEndPr/>
        <w:sdtContent>
          <w:r>
            <w:rPr>
              <w:color w:val="000000"/>
            </w:rPr>
            <w:t>,</w:t>
          </w:r>
        </w:sdtContent>
      </w:sdt>
      <w:r>
        <w:rPr>
          <w:color w:val="000000"/>
        </w:rPr>
        <w:t xml:space="preserve"> which are constant in time but vary spatially</w:t>
      </w:r>
      <w:sdt>
        <w:sdtPr>
          <w:tag w:val="goog_rdk_104"/>
          <w:id w:val="-989323876"/>
        </w:sdtPr>
        <w:sdtEndPr/>
        <w:sdtContent>
          <w:r>
            <w:rPr>
              <w:color w:val="000000"/>
            </w:rPr>
            <w:t>,</w:t>
          </w:r>
        </w:sdtContent>
      </w:sdt>
      <w:r>
        <w:rPr>
          <w:color w:val="000000"/>
        </w:rPr>
        <w:t xml:space="preserve"> </w:t>
      </w:r>
      <w:r w:rsidR="00B81259">
        <w:rPr>
          <w:color w:val="000000"/>
        </w:rPr>
        <w:t xml:space="preserve">will be </w:t>
      </w:r>
      <w:r>
        <w:rPr>
          <w:color w:val="000000"/>
        </w:rPr>
        <w:t xml:space="preserve">assigned to </w:t>
      </w:r>
      <w:sdt>
        <w:sdtPr>
          <w:tag w:val="goog_rdk_106"/>
          <w:id w:val="663755561"/>
        </w:sdtPr>
        <w:sdtEndPr/>
        <w:sdtContent>
          <w:r>
            <w:rPr>
              <w:color w:val="000000"/>
            </w:rPr>
            <w:t xml:space="preserve">vertices </w:t>
          </w:r>
        </w:sdtContent>
      </w:sdt>
      <w:r>
        <w:rPr>
          <w:color w:val="000000"/>
        </w:rPr>
        <w:t>in the mesh to perform calculations</w:t>
      </w:r>
      <w:r>
        <w:t xml:space="preserve"> </w:t>
      </w:r>
      <w:r>
        <w:rPr>
          <w:color w:val="000000"/>
        </w:rPr>
        <w:t>as tides, wind, and wave forcing are applied to the simulation. These nodal attributes include the Manning</w:t>
      </w:r>
      <w:sdt>
        <w:sdtPr>
          <w:tag w:val="goog_rdk_108"/>
          <w:id w:val="2106840192"/>
        </w:sdtPr>
        <w:sdtEndPr/>
        <w:sdtContent>
          <w:r>
            <w:rPr>
              <w:color w:val="000000"/>
            </w:rPr>
            <w:t>’</w:t>
          </w:r>
        </w:sdtContent>
      </w:sdt>
      <w:r>
        <w:rPr>
          <w:color w:val="000000"/>
        </w:rPr>
        <w:t xml:space="preserve">s </w:t>
      </w:r>
      <w:r>
        <w:rPr>
          <w:i/>
          <w:color w:val="000000"/>
        </w:rPr>
        <w:t>n</w:t>
      </w:r>
      <w:r>
        <w:rPr>
          <w:color w:val="000000"/>
        </w:rPr>
        <w:t xml:space="preserve">, surface directional effective roughness length, canopy coefficient, and primitive weighting factor, which </w:t>
      </w:r>
      <w:r w:rsidR="00B81259">
        <w:rPr>
          <w:color w:val="000000"/>
        </w:rPr>
        <w:t>will be</w:t>
      </w:r>
      <w:r>
        <w:rPr>
          <w:color w:val="000000"/>
        </w:rPr>
        <w:t xml:space="preserve"> assigned from the land use and land cover dataset. </w:t>
      </w:r>
    </w:p>
    <w:p w14:paraId="0000024A" w14:textId="40BCA5A8" w:rsidR="00E20E02" w:rsidRDefault="00E20E02">
      <w:pPr>
        <w:jc w:val="both"/>
        <w:rPr>
          <w:szCs w:val="24"/>
        </w:rPr>
      </w:pPr>
    </w:p>
    <w:p w14:paraId="7AEE47AF" w14:textId="20C3E4AE" w:rsidR="00F331C0" w:rsidRDefault="00797D98" w:rsidP="5DBBB3F3">
      <w:pPr>
        <w:pStyle w:val="NormalWeb"/>
        <w:spacing w:before="0" w:beforeAutospacing="0" w:after="0" w:afterAutospacing="0" w:line="276" w:lineRule="auto"/>
        <w:jc w:val="both"/>
      </w:pPr>
      <w:r w:rsidRPr="5DBBB3F3">
        <w:rPr>
          <w:u w:val="single"/>
        </w:rPr>
        <w:t>Delft3D</w:t>
      </w:r>
      <w:r>
        <w:t xml:space="preserve">: </w:t>
      </w:r>
      <w:r w:rsidR="00F331C0" w:rsidRPr="5DBBB3F3">
        <w:rPr>
          <w:color w:val="000000" w:themeColor="text1"/>
        </w:rPr>
        <w:t xml:space="preserve">For Delft3D FM, the coupled (D-Flow FM/D-Wave) model domain spanned </w:t>
      </w:r>
      <w:r w:rsidR="00F84735" w:rsidRPr="5DBBB3F3">
        <w:rPr>
          <w:color w:val="000000" w:themeColor="text1"/>
        </w:rPr>
        <w:t xml:space="preserve">850 </w:t>
      </w:r>
      <w:r w:rsidR="00F331C0" w:rsidRPr="5DBBB3F3">
        <w:rPr>
          <w:color w:val="000000" w:themeColor="text1"/>
        </w:rPr>
        <w:t xml:space="preserve">km (West to East) x </w:t>
      </w:r>
      <w:r w:rsidR="00F84735" w:rsidRPr="5DBBB3F3">
        <w:rPr>
          <w:color w:val="000000" w:themeColor="text1"/>
        </w:rPr>
        <w:t xml:space="preserve">370 </w:t>
      </w:r>
      <w:r w:rsidR="00F331C0" w:rsidRPr="5DBBB3F3">
        <w:rPr>
          <w:color w:val="000000" w:themeColor="text1"/>
        </w:rPr>
        <w:t xml:space="preserve">km (North to South). D-Flow FM was set up using a single unstructured grid with a stepwise internal refinement by a factor of 2. In this way, the grid resolution varies from </w:t>
      </w:r>
      <w:r w:rsidR="00F16989" w:rsidRPr="5DBBB3F3">
        <w:rPr>
          <w:color w:val="000000" w:themeColor="text1"/>
        </w:rPr>
        <w:t>8</w:t>
      </w:r>
      <w:r w:rsidR="00F331C0" w:rsidRPr="5DBBB3F3">
        <w:rPr>
          <w:color w:val="000000" w:themeColor="text1"/>
        </w:rPr>
        <w:t xml:space="preserve"> km at the most offshore point to 250 m at </w:t>
      </w:r>
      <w:r w:rsidR="00F16989" w:rsidRPr="5DBBB3F3">
        <w:rPr>
          <w:color w:val="000000" w:themeColor="text1"/>
        </w:rPr>
        <w:t>Tyndall</w:t>
      </w:r>
      <w:r w:rsidR="00F331C0" w:rsidRPr="5DBBB3F3">
        <w:rPr>
          <w:color w:val="000000" w:themeColor="text1"/>
        </w:rPr>
        <w:t xml:space="preserve">. D-Wave, on the other hand, was set up using a series of nested structured grids, with resolutions of 5 km, 1 km, </w:t>
      </w:r>
      <w:r w:rsidR="00F16989" w:rsidRPr="5DBBB3F3">
        <w:rPr>
          <w:color w:val="000000" w:themeColor="text1"/>
        </w:rPr>
        <w:t xml:space="preserve">and </w:t>
      </w:r>
      <w:r w:rsidR="00F331C0" w:rsidRPr="5DBBB3F3">
        <w:rPr>
          <w:color w:val="000000" w:themeColor="text1"/>
        </w:rPr>
        <w:t xml:space="preserve">200 m (at </w:t>
      </w:r>
      <w:r w:rsidR="00F16989" w:rsidRPr="5DBBB3F3">
        <w:rPr>
          <w:color w:val="000000" w:themeColor="text1"/>
        </w:rPr>
        <w:t>Tyndall</w:t>
      </w:r>
      <w:r w:rsidR="00F331C0" w:rsidRPr="5DBBB3F3">
        <w:rPr>
          <w:color w:val="000000" w:themeColor="text1"/>
        </w:rPr>
        <w:t>). Bathymetric and topographic data were obtained using the Delft Dashboard application (https://publicwiki.deltares.nl/display/DDB/Delft+Dashboard), which merges global (e.g., GEBCO (</w:t>
      </w:r>
      <w:hyperlink r:id="rId50">
        <w:r w:rsidR="00F331C0" w:rsidRPr="5DBBB3F3">
          <w:rPr>
            <w:rStyle w:val="Hyperlink"/>
            <w:color w:val="1155CC"/>
          </w:rPr>
          <w:t>https://www.gebco.net/</w:t>
        </w:r>
      </w:hyperlink>
      <w:r w:rsidR="00F331C0" w:rsidRPr="5DBBB3F3">
        <w:rPr>
          <w:color w:val="000000" w:themeColor="text1"/>
        </w:rPr>
        <w:t xml:space="preserve">) and local datasets (e.g., the </w:t>
      </w:r>
      <w:r w:rsidR="00F331C0">
        <w:t xml:space="preserve">National </w:t>
      </w:r>
      <w:r w:rsidR="0033171C">
        <w:t>Centers for Environmental Information (NCEI</w:t>
      </w:r>
      <w:r w:rsidR="0033171C" w:rsidRPr="5DBBB3F3">
        <w:rPr>
          <w:color w:val="000000" w:themeColor="text1"/>
        </w:rPr>
        <w:t>) Coastal Relief Model (</w:t>
      </w:r>
      <w:hyperlink r:id="rId51">
        <w:r w:rsidR="0033171C" w:rsidRPr="5DBBB3F3">
          <w:rPr>
            <w:rStyle w:val="Hyperlink"/>
          </w:rPr>
          <w:t>CRM</w:t>
        </w:r>
      </w:hyperlink>
      <w:r w:rsidR="0033171C" w:rsidRPr="5DBBB3F3">
        <w:rPr>
          <w:color w:val="000000" w:themeColor="text1"/>
        </w:rPr>
        <w:t>)</w:t>
      </w:r>
      <w:r w:rsidR="00A968DB" w:rsidRPr="5DBBB3F3">
        <w:rPr>
          <w:color w:val="000000" w:themeColor="text1"/>
        </w:rPr>
        <w:t xml:space="preserve"> and</w:t>
      </w:r>
      <w:r w:rsidR="0033171C" w:rsidRPr="5DBBB3F3">
        <w:rPr>
          <w:color w:val="000000" w:themeColor="text1"/>
        </w:rPr>
        <w:t xml:space="preserve"> </w:t>
      </w:r>
      <w:r w:rsidR="00F331C0" w:rsidRPr="5DBBB3F3">
        <w:rPr>
          <w:color w:val="000000" w:themeColor="text1"/>
        </w:rPr>
        <w:t xml:space="preserve">the National Oceanographic and Atmospheric Administration’s (NOAA) </w:t>
      </w:r>
      <w:hyperlink r:id="rId52">
        <w:r w:rsidR="00F331C0" w:rsidRPr="5DBBB3F3">
          <w:rPr>
            <w:rStyle w:val="Hyperlink"/>
            <w:color w:val="1155CC"/>
          </w:rPr>
          <w:t>CUDEM</w:t>
        </w:r>
      </w:hyperlink>
      <w:r w:rsidR="004732EF" w:rsidRPr="5DBBB3F3">
        <w:rPr>
          <w:color w:val="000000" w:themeColor="text1"/>
        </w:rPr>
        <w:t>)</w:t>
      </w:r>
      <w:r w:rsidR="00397094" w:rsidRPr="5DBBB3F3">
        <w:rPr>
          <w:color w:val="000000" w:themeColor="text1"/>
        </w:rPr>
        <w:t>.</w:t>
      </w:r>
      <w:r w:rsidR="00F331C0" w:rsidRPr="5DBBB3F3">
        <w:rPr>
          <w:color w:val="000000" w:themeColor="text1"/>
        </w:rPr>
        <w:t xml:space="preserve"> The datasets were merged and interpolated onto the model grids using the tools within the Delft3D FM integrated modeling suite.</w:t>
      </w:r>
    </w:p>
    <w:p w14:paraId="0000024B" w14:textId="645C9D26" w:rsidR="00E20E02" w:rsidRDefault="00E20E02">
      <w:pPr>
        <w:jc w:val="both"/>
        <w:rPr>
          <w:szCs w:val="24"/>
        </w:rPr>
      </w:pPr>
    </w:p>
    <w:p w14:paraId="5005A9EC" w14:textId="57452D45" w:rsidR="00703D57" w:rsidRPr="003153A1" w:rsidRDefault="00130A2A" w:rsidP="003153A1">
      <w:pPr>
        <w:pStyle w:val="NormalWeb"/>
        <w:spacing w:before="0" w:beforeAutospacing="0" w:after="0" w:afterAutospacing="0" w:line="276" w:lineRule="auto"/>
        <w:jc w:val="both"/>
        <w:rPr>
          <w:color w:val="000000"/>
        </w:rPr>
      </w:pPr>
      <w:r w:rsidRPr="003153A1">
        <w:rPr>
          <w:color w:val="000000"/>
          <w:u w:val="single"/>
        </w:rPr>
        <w:t>NearCom</w:t>
      </w:r>
      <w:r w:rsidRPr="003153A1">
        <w:rPr>
          <w:color w:val="000000"/>
        </w:rPr>
        <w:t>:</w:t>
      </w:r>
      <w:r w:rsidR="00533869" w:rsidRPr="003153A1">
        <w:rPr>
          <w:color w:val="000000"/>
        </w:rPr>
        <w:t xml:space="preserve"> N</w:t>
      </w:r>
      <w:r w:rsidR="007E55A7" w:rsidRPr="003153A1">
        <w:rPr>
          <w:color w:val="000000"/>
        </w:rPr>
        <w:t>earCom</w:t>
      </w:r>
      <w:r w:rsidR="00533869" w:rsidRPr="003153A1">
        <w:rPr>
          <w:color w:val="000000"/>
        </w:rPr>
        <w:t xml:space="preserve"> use</w:t>
      </w:r>
      <w:r w:rsidR="007E55A7" w:rsidRPr="003153A1">
        <w:rPr>
          <w:color w:val="000000"/>
        </w:rPr>
        <w:t>s</w:t>
      </w:r>
      <w:r w:rsidR="00533869" w:rsidRPr="003153A1">
        <w:rPr>
          <w:color w:val="000000"/>
        </w:rPr>
        <w:t xml:space="preserve"> a structured curvilinear grid based on the Cartesian coordinate. Since the generalized curvilinear grids can be non-orthogonal, they can be generated using either an orthogonal grid generator or a general grid generator. In this study, we use CoastGrid, a MATLAB-based tool with a user-friendly GUI, developed by the University of Delaware.</w:t>
      </w:r>
      <w:r w:rsidR="00765AEB" w:rsidRPr="003153A1">
        <w:rPr>
          <w:color w:val="000000"/>
        </w:rPr>
        <w:t xml:space="preserve"> </w:t>
      </w:r>
      <w:r w:rsidR="00E45E18" w:rsidRPr="003153A1">
        <w:rPr>
          <w:color w:val="000000"/>
        </w:rPr>
        <w:t xml:space="preserve">For </w:t>
      </w:r>
      <w:r w:rsidR="00EB79B4" w:rsidRPr="003153A1">
        <w:rPr>
          <w:color w:val="000000"/>
        </w:rPr>
        <w:t xml:space="preserve">the Tyndall application, </w:t>
      </w:r>
      <w:r w:rsidR="00861A08" w:rsidRPr="003153A1">
        <w:rPr>
          <w:color w:val="000000"/>
        </w:rPr>
        <w:t xml:space="preserve">a stretched grid with the finest grid resolution of </w:t>
      </w:r>
      <w:r w:rsidR="002C18CD" w:rsidRPr="003153A1">
        <w:rPr>
          <w:color w:val="000000"/>
        </w:rPr>
        <w:t xml:space="preserve">meters </w:t>
      </w:r>
      <w:r w:rsidR="0031328F" w:rsidRPr="003153A1">
        <w:rPr>
          <w:color w:val="000000"/>
        </w:rPr>
        <w:t xml:space="preserve">is </w:t>
      </w:r>
      <w:r w:rsidR="00E33FF8" w:rsidRPr="003153A1">
        <w:rPr>
          <w:color w:val="000000"/>
        </w:rPr>
        <w:t>applied.</w:t>
      </w:r>
    </w:p>
    <w:p w14:paraId="705979CD" w14:textId="77777777" w:rsidR="00130A2A" w:rsidRDefault="00130A2A">
      <w:pPr>
        <w:jc w:val="both"/>
        <w:rPr>
          <w:szCs w:val="24"/>
        </w:rPr>
      </w:pPr>
    </w:p>
    <w:p w14:paraId="491EFB0A" w14:textId="65A014BC" w:rsidR="00EB0459" w:rsidRDefault="00B657E1" w:rsidP="0096013C">
      <w:pPr>
        <w:pStyle w:val="CommentText"/>
        <w:jc w:val="both"/>
      </w:pPr>
      <w:r w:rsidRPr="73DAA1C9">
        <w:rPr>
          <w:u w:val="single"/>
        </w:rPr>
        <w:t>CSHORE</w:t>
      </w:r>
      <w:r w:rsidR="00797D98">
        <w:t xml:space="preserve">: </w:t>
      </w:r>
      <w:r w:rsidR="41F0DCD6">
        <w:t>CSHORE simulations are run in 1-D mo</w:t>
      </w:r>
      <w:r w:rsidR="7CDA84B5">
        <w:t xml:space="preserve">de </w:t>
      </w:r>
      <w:r w:rsidR="41F0DCD6">
        <w:t xml:space="preserve">over individual cross-shore transects. </w:t>
      </w:r>
      <w:r w:rsidR="4F58A9A8">
        <w:t xml:space="preserve">About 70 transects with 1-km spacing </w:t>
      </w:r>
      <w:r w:rsidR="3FECC447">
        <w:t>a</w:t>
      </w:r>
      <w:r w:rsidR="4F58A9A8">
        <w:t xml:space="preserve">re setup covering the coastal area </w:t>
      </w:r>
      <w:r w:rsidR="4D737D3C">
        <w:t>around TAFB ranging from Mexico Beach, FL to Laguna Beach, FL</w:t>
      </w:r>
      <w:r w:rsidR="19437123">
        <w:t xml:space="preserve">. Depending on location, transects </w:t>
      </w:r>
      <w:r w:rsidR="2F5A82F0">
        <w:t>cover</w:t>
      </w:r>
      <w:r w:rsidR="19437123">
        <w:t xml:space="preserve"> between 10 – 15 km in </w:t>
      </w:r>
      <w:r w:rsidR="1C0C2356">
        <w:t>cross-shore distance</w:t>
      </w:r>
      <w:r w:rsidR="22D77866">
        <w:t xml:space="preserve"> extending approximately from the 20-m depth contour to the landward boundary beyond the dune line</w:t>
      </w:r>
      <w:r w:rsidR="1C0C2356">
        <w:t xml:space="preserve">. </w:t>
      </w:r>
      <w:r w:rsidR="71916E10">
        <w:t>The offshore model boundary was chosen to coincide with ADCIRC model output locations.</w:t>
      </w:r>
      <w:r w:rsidR="1C0C2356">
        <w:t xml:space="preserve"> Uniform grid spacing of 10, 5, and 1 m </w:t>
      </w:r>
      <w:r w:rsidR="17CA5D6A">
        <w:t>is</w:t>
      </w:r>
      <w:r w:rsidR="1C0C2356">
        <w:t xml:space="preserve"> used </w:t>
      </w:r>
      <w:r w:rsidR="1898A765">
        <w:t xml:space="preserve">in separate </w:t>
      </w:r>
      <w:r w:rsidR="1898A765">
        <w:lastRenderedPageBreak/>
        <w:t>CSHORE runs.</w:t>
      </w:r>
      <w:r w:rsidR="348E76AC">
        <w:t xml:space="preserve"> </w:t>
      </w:r>
      <w:r w:rsidR="71BB059C">
        <w:t xml:space="preserve">Elevation data were created by blending the 2010 10-m resolution </w:t>
      </w:r>
      <w:r w:rsidR="378BD021">
        <w:t>bathy/topo</w:t>
      </w:r>
      <w:r w:rsidR="71BB059C">
        <w:t xml:space="preserve"> </w:t>
      </w:r>
      <w:r w:rsidR="3B753170">
        <w:t>DEM</w:t>
      </w:r>
      <w:r w:rsidR="19EAE1F9">
        <w:t xml:space="preserve"> with the 2017 Coastal Lidar DEM </w:t>
      </w:r>
      <w:r w:rsidR="348E76AC">
        <w:t xml:space="preserve">sourced from </w:t>
      </w:r>
      <w:r w:rsidR="20BE8C5A">
        <w:t>the NOAA Data Access Viewer</w:t>
      </w:r>
      <w:r w:rsidR="006F6549">
        <w:t xml:space="preserve"> (https://www.coast.noaa.gov/dataviewer/#/</w:t>
      </w:r>
      <w:r w:rsidR="006F6549">
        <w:rPr>
          <w:rStyle w:val="CommentReference"/>
        </w:rPr>
        <w:annotationRef/>
      </w:r>
      <w:r w:rsidR="006F6549">
        <w:t>)</w:t>
      </w:r>
      <w:r w:rsidR="20BE8C5A">
        <w:t xml:space="preserve">. </w:t>
      </w:r>
      <w:r w:rsidR="1C0C2356">
        <w:t xml:space="preserve"> </w:t>
      </w:r>
    </w:p>
    <w:p w14:paraId="1BD11302" w14:textId="3ED2E794" w:rsidR="00CB6493" w:rsidRDefault="00CB6493" w:rsidP="000A464F">
      <w:pPr>
        <w:pStyle w:val="NormalWeb"/>
        <w:spacing w:before="0" w:beforeAutospacing="0" w:after="0" w:afterAutospacing="0" w:line="276" w:lineRule="auto"/>
        <w:jc w:val="both"/>
      </w:pPr>
    </w:p>
    <w:p w14:paraId="3C0AE6EB" w14:textId="483A3257" w:rsidR="00CB6493" w:rsidRPr="00CB6493" w:rsidRDefault="00CB6493" w:rsidP="5DBBB3F3">
      <w:pPr>
        <w:pStyle w:val="NormalWeb"/>
        <w:spacing w:before="0" w:beforeAutospacing="0" w:after="0" w:afterAutospacing="0" w:line="276" w:lineRule="auto"/>
        <w:jc w:val="both"/>
        <w:rPr>
          <w:u w:val="single"/>
        </w:rPr>
      </w:pPr>
      <w:r w:rsidRPr="5DBBB3F3">
        <w:rPr>
          <w:u w:val="single"/>
        </w:rPr>
        <w:t>XBeach</w:t>
      </w:r>
      <w:r w:rsidR="003C158C" w:rsidRPr="5DBBB3F3">
        <w:rPr>
          <w:u w:val="single"/>
        </w:rPr>
        <w:t>-SB</w:t>
      </w:r>
      <w:r w:rsidRPr="5DBBB3F3">
        <w:rPr>
          <w:u w:val="single"/>
        </w:rPr>
        <w:t>:</w:t>
      </w:r>
      <w:r w:rsidR="003211B7">
        <w:t xml:space="preserve"> For XBeach-SB, the model domain spanned 6.0 x </w:t>
      </w:r>
      <w:r w:rsidR="004D5365">
        <w:t>3.4</w:t>
      </w:r>
      <w:r w:rsidR="003211B7">
        <w:t xml:space="preserve"> km, with highest resolution grid spacing set to 2 m on land and in nearshore regions and lowest resolution set to 30 m in offshore regions. The model domain </w:t>
      </w:r>
      <w:r w:rsidR="40D52D36">
        <w:t>i</w:t>
      </w:r>
      <w:r w:rsidR="003211B7">
        <w:t>s divided into an “east grid” and a “west grid”, both using the same model resolution as the domain. The east grid span</w:t>
      </w:r>
      <w:r w:rsidR="354480E3">
        <w:t>s</w:t>
      </w:r>
      <w:r w:rsidR="003211B7">
        <w:t xml:space="preserve"> 3.5 km x </w:t>
      </w:r>
      <w:r w:rsidR="004D5365">
        <w:t>3.4</w:t>
      </w:r>
      <w:r w:rsidR="003211B7">
        <w:t xml:space="preserve"> km with its landward boundary falling in Saint Andrew Bay. The west grid span</w:t>
      </w:r>
      <w:r w:rsidR="02C01247">
        <w:t>s</w:t>
      </w:r>
      <w:r w:rsidR="003211B7">
        <w:t xml:space="preserve"> 3.5 km x </w:t>
      </w:r>
      <w:r w:rsidR="004D5365">
        <w:t>3.4</w:t>
      </w:r>
      <w:r w:rsidR="003211B7">
        <w:t xml:space="preserve"> km with its landward boundary falling in Saint Andrew </w:t>
      </w:r>
      <w:r w:rsidR="004D5365">
        <w:t>Sound</w:t>
      </w:r>
      <w:r w:rsidR="003211B7">
        <w:t>.</w:t>
      </w:r>
      <w:r w:rsidR="004D5365">
        <w:t xml:space="preserve"> The offshore boundary for each grid </w:t>
      </w:r>
      <w:r w:rsidR="122126FF">
        <w:t>i</w:t>
      </w:r>
      <w:r w:rsidR="004D5365">
        <w:t xml:space="preserve">s 21 m, depth-matched to the depth from which waves were extracted in the Class II model. Pre-Michael lidar data with 1 m resolution </w:t>
      </w:r>
      <w:r w:rsidR="3F05A511">
        <w:t>a</w:t>
      </w:r>
      <w:r w:rsidR="004D5365">
        <w:t xml:space="preserve">re used for the topography and DEM data with approximately 30 m resolution </w:t>
      </w:r>
      <w:r w:rsidR="64163E56">
        <w:t>a</w:t>
      </w:r>
      <w:r w:rsidR="004D5365">
        <w:t xml:space="preserve">re used for bathymetry. A spatially varying Manning coefficient </w:t>
      </w:r>
      <w:r w:rsidR="76E0CE9C">
        <w:t>i</w:t>
      </w:r>
      <w:r w:rsidR="004D5365">
        <w:t xml:space="preserve">s used to represent changes in land cover within the domain. All datasets </w:t>
      </w:r>
      <w:r w:rsidR="6CFFFAF9">
        <w:t>a</w:t>
      </w:r>
      <w:r w:rsidR="004D5365">
        <w:t xml:space="preserve">re downloaded from </w:t>
      </w:r>
      <w:hyperlink r:id="rId53" w:anchor="/">
        <w:r w:rsidR="004D5365" w:rsidRPr="5DBBB3F3">
          <w:rPr>
            <w:rStyle w:val="Hyperlink"/>
          </w:rPr>
          <w:t>NOAA’s Data Access Viewer</w:t>
        </w:r>
      </w:hyperlink>
      <w:r w:rsidR="004D5365">
        <w:t xml:space="preserve">. </w:t>
      </w:r>
    </w:p>
    <w:p w14:paraId="0000024E" w14:textId="77777777" w:rsidR="00E20E02" w:rsidRDefault="00E20E02" w:rsidP="000A464F">
      <w:pPr>
        <w:jc w:val="both"/>
        <w:rPr>
          <w:szCs w:val="24"/>
        </w:rPr>
      </w:pPr>
    </w:p>
    <w:p w14:paraId="0000024F" w14:textId="7E9E18B6" w:rsidR="00E20E02" w:rsidRDefault="00797D98" w:rsidP="0096013C">
      <w:pPr>
        <w:jc w:val="both"/>
        <w:rPr>
          <w:szCs w:val="24"/>
        </w:rPr>
      </w:pPr>
      <w:r w:rsidRPr="00E349A7">
        <w:rPr>
          <w:b/>
          <w:i/>
          <w:szCs w:val="24"/>
        </w:rPr>
        <w:t>Tides</w:t>
      </w:r>
      <w:r w:rsidR="00DD6296">
        <w:rPr>
          <w:b/>
          <w:i/>
          <w:szCs w:val="24"/>
        </w:rPr>
        <w:t xml:space="preserve"> and Waves</w:t>
      </w:r>
      <w:r>
        <w:rPr>
          <w:szCs w:val="24"/>
        </w:rPr>
        <w:t>: Tides are forced at the offshore boundaries of the grids, and can also be forced internally</w:t>
      </w:r>
      <w:r w:rsidR="00E1305F">
        <w:rPr>
          <w:szCs w:val="24"/>
        </w:rPr>
        <w:t xml:space="preserve"> for a large-domain simulation</w:t>
      </w:r>
      <w:r>
        <w:rPr>
          <w:szCs w:val="24"/>
        </w:rPr>
        <w:t xml:space="preserve">. These forcings are prescribed in terms of the tidal harmonic constituents; by specifying the amplitudes and phases of the dominant constituents, the overall tide signal can be </w:t>
      </w:r>
      <w:r w:rsidR="00E349A7">
        <w:rPr>
          <w:szCs w:val="24"/>
        </w:rPr>
        <w:t>re</w:t>
      </w:r>
      <w:r>
        <w:rPr>
          <w:szCs w:val="24"/>
        </w:rPr>
        <w:t>constructed at points along the boundary and internally</w:t>
      </w:r>
      <w:r w:rsidR="00E349A7">
        <w:rPr>
          <w:szCs w:val="24"/>
        </w:rPr>
        <w:t>.</w:t>
      </w:r>
    </w:p>
    <w:p w14:paraId="48737B50" w14:textId="77777777" w:rsidR="00E349A7" w:rsidRDefault="00E349A7">
      <w:pPr>
        <w:jc w:val="both"/>
        <w:rPr>
          <w:szCs w:val="24"/>
        </w:rPr>
      </w:pPr>
    </w:p>
    <w:p w14:paraId="00000251" w14:textId="2149866A" w:rsidR="00E20E02" w:rsidRDefault="00797D98" w:rsidP="00A76825">
      <w:pPr>
        <w:jc w:val="both"/>
        <w:rPr>
          <w:szCs w:val="24"/>
        </w:rPr>
      </w:pPr>
      <w:r>
        <w:rPr>
          <w:szCs w:val="24"/>
          <w:u w:val="single"/>
        </w:rPr>
        <w:t>ADCIRC</w:t>
      </w:r>
      <w:r>
        <w:rPr>
          <w:szCs w:val="24"/>
        </w:rPr>
        <w:t xml:space="preserve">: For ADCIRC simulations, tides are first prepared by forcing at the boundary </w:t>
      </w:r>
      <w:r w:rsidR="00C127BD">
        <w:rPr>
          <w:szCs w:val="24"/>
        </w:rPr>
        <w:t>vertices</w:t>
      </w:r>
      <w:r>
        <w:rPr>
          <w:szCs w:val="24"/>
        </w:rPr>
        <w:t xml:space="preserve"> of the </w:t>
      </w:r>
      <w:r w:rsidR="00C127BD">
        <w:rPr>
          <w:szCs w:val="24"/>
        </w:rPr>
        <w:t>mesh</w:t>
      </w:r>
      <w:r>
        <w:rPr>
          <w:szCs w:val="24"/>
        </w:rPr>
        <w:t xml:space="preserve">. For the </w:t>
      </w:r>
      <w:r w:rsidR="00C127BD">
        <w:rPr>
          <w:szCs w:val="24"/>
        </w:rPr>
        <w:t>meshes</w:t>
      </w:r>
      <w:r>
        <w:rPr>
          <w:szCs w:val="24"/>
        </w:rPr>
        <w:t xml:space="preserve"> used in the simulation, the </w:t>
      </w:r>
      <w:r w:rsidR="00C127BD">
        <w:rPr>
          <w:szCs w:val="24"/>
        </w:rPr>
        <w:t xml:space="preserve">boundary </w:t>
      </w:r>
      <w:r>
        <w:rPr>
          <w:szCs w:val="24"/>
        </w:rPr>
        <w:t>resolution ranges between 10</w:t>
      </w:r>
      <w:r w:rsidR="00E349A7">
        <w:rPr>
          <w:szCs w:val="24"/>
        </w:rPr>
        <w:t xml:space="preserve"> </w:t>
      </w:r>
      <w:r>
        <w:rPr>
          <w:szCs w:val="24"/>
        </w:rPr>
        <w:t>km to 30</w:t>
      </w:r>
      <w:r w:rsidR="00E349A7">
        <w:rPr>
          <w:szCs w:val="24"/>
        </w:rPr>
        <w:t xml:space="preserve"> </w:t>
      </w:r>
      <w:r>
        <w:rPr>
          <w:szCs w:val="24"/>
        </w:rPr>
        <w:t xml:space="preserve">km in the Atlantic Ocean just west of the 50-degree line of longitude connecting Nova Scotia in Canada to Paramaribo, Suriname in South America. The database for the tidal simulation uses the major 8 tidal constituents (K1, O1, Q1, P1, M2, N2, K2, and S2) from the TPXO global model for barotropic tide database </w:t>
      </w:r>
      <w:r w:rsidR="00E349A7">
        <w:rPr>
          <w:szCs w:val="24"/>
        </w:rPr>
        <w:fldChar w:fldCharType="begin"/>
      </w:r>
      <w:r w:rsidR="00E349A7">
        <w:rPr>
          <w:szCs w:val="24"/>
        </w:rPr>
        <w:instrText xml:space="preserve"> ADDIN ZOTERO_ITEM CSL_CITATION {"citationID":"rrO9W9va","properties":{"formattedCitation":"(Egbert and Erofeeva, 2002)","plainCitation":"(Egbert and Erofeeva, 2002)","noteIndex":0},"citationItems":[{"id":3609,"uris":["http://zotero.org/users/local/3kZ0APB2/items/TEADAT6C"],"itemData":{"id":3609,"type":"article-journal","container-title":"Journal of Oceanic and Atmospheric Technology","issue":"2","page":"183-204","title":"Efficient inverse modeling of barotropic ocean tides","volume":"19","author":[{"family":"Egbert","given":"G.D."},{"family":"Erofeeva","given":"S.Y."}],"issued":{"date-parts":[["2002"]]}}}],"schema":"https://github.com/citation-style-language/schema/raw/master/csl-citation.json"} </w:instrText>
      </w:r>
      <w:r w:rsidR="00E349A7">
        <w:rPr>
          <w:szCs w:val="24"/>
        </w:rPr>
        <w:fldChar w:fldCharType="separate"/>
      </w:r>
      <w:r w:rsidR="00E349A7" w:rsidRPr="00E349A7">
        <w:t>(Egbert and Erofeeva, 2002)</w:t>
      </w:r>
      <w:r w:rsidR="00E349A7">
        <w:rPr>
          <w:szCs w:val="24"/>
        </w:rPr>
        <w:fldChar w:fldCharType="end"/>
      </w:r>
      <w:r>
        <w:rPr>
          <w:szCs w:val="24"/>
        </w:rPr>
        <w:t>.</w:t>
      </w:r>
      <w:r w:rsidR="00A76825">
        <w:rPr>
          <w:szCs w:val="24"/>
        </w:rPr>
        <w:t xml:space="preserve"> Forcing for the same eight constituents</w:t>
      </w:r>
      <w:r w:rsidR="0027104F">
        <w:rPr>
          <w:szCs w:val="24"/>
        </w:rPr>
        <w:t xml:space="preserve"> is also used t</w:t>
      </w:r>
      <w:r>
        <w:rPr>
          <w:szCs w:val="24"/>
        </w:rPr>
        <w:t xml:space="preserve">o calculate the tidal force on the internal </w:t>
      </w:r>
      <w:r w:rsidR="00C127BD">
        <w:rPr>
          <w:szCs w:val="24"/>
        </w:rPr>
        <w:t>vertices</w:t>
      </w:r>
      <w:r>
        <w:rPr>
          <w:szCs w:val="24"/>
        </w:rPr>
        <w:t xml:space="preserve"> of the mesh. Typically, the tidal simulation is set up prior to the wind simulation to establish the tide forcing on the grid before the winds are applied. </w:t>
      </w:r>
      <w:r w:rsidR="005B47B9">
        <w:rPr>
          <w:szCs w:val="24"/>
        </w:rPr>
        <w:t xml:space="preserve">For Hurricane </w:t>
      </w:r>
      <w:r w:rsidR="004167DE">
        <w:rPr>
          <w:szCs w:val="24"/>
        </w:rPr>
        <w:t>Michael</w:t>
      </w:r>
      <w:r>
        <w:rPr>
          <w:szCs w:val="24"/>
        </w:rPr>
        <w:t xml:space="preserve">, a 14-day period </w:t>
      </w:r>
      <w:r w:rsidR="004167DE">
        <w:rPr>
          <w:szCs w:val="24"/>
        </w:rPr>
        <w:t>prior to the storm will be</w:t>
      </w:r>
      <w:r w:rsidR="005B47B9">
        <w:rPr>
          <w:szCs w:val="24"/>
        </w:rPr>
        <w:t xml:space="preserve"> used</w:t>
      </w:r>
      <w:r>
        <w:rPr>
          <w:szCs w:val="24"/>
        </w:rPr>
        <w:t xml:space="preserve">. </w:t>
      </w:r>
      <w:r w:rsidR="0027104F">
        <w:rPr>
          <w:szCs w:val="24"/>
        </w:rPr>
        <w:t xml:space="preserve">The tides simulation is ramped during its first </w:t>
      </w:r>
      <w:r w:rsidR="004167DE">
        <w:rPr>
          <w:szCs w:val="24"/>
        </w:rPr>
        <w:t xml:space="preserve">10 </w:t>
      </w:r>
      <w:r w:rsidR="0027104F">
        <w:rPr>
          <w:szCs w:val="24"/>
        </w:rPr>
        <w:t xml:space="preserve">days and then continued for an additional </w:t>
      </w:r>
      <w:r w:rsidR="004167DE">
        <w:rPr>
          <w:szCs w:val="24"/>
        </w:rPr>
        <w:t xml:space="preserve">4 </w:t>
      </w:r>
      <w:r w:rsidR="0027104F">
        <w:rPr>
          <w:szCs w:val="24"/>
        </w:rPr>
        <w:t xml:space="preserve">days to achieve a dynamic equilibrium before atmospheric forcing </w:t>
      </w:r>
      <w:r w:rsidR="003C158C">
        <w:rPr>
          <w:szCs w:val="24"/>
        </w:rPr>
        <w:t>is</w:t>
      </w:r>
      <w:r w:rsidR="0027104F">
        <w:rPr>
          <w:szCs w:val="24"/>
        </w:rPr>
        <w:t xml:space="preserve"> applied.</w:t>
      </w:r>
    </w:p>
    <w:p w14:paraId="0AADE494" w14:textId="77777777" w:rsidR="0027104F" w:rsidRDefault="0027104F" w:rsidP="00A76825">
      <w:pPr>
        <w:jc w:val="both"/>
        <w:rPr>
          <w:szCs w:val="24"/>
        </w:rPr>
      </w:pPr>
    </w:p>
    <w:p w14:paraId="33D1ED01" w14:textId="151C0A1C" w:rsidR="00E1305F" w:rsidRDefault="00797D98" w:rsidP="00E1305F">
      <w:pPr>
        <w:jc w:val="both"/>
        <w:rPr>
          <w:color w:val="000000"/>
        </w:rPr>
      </w:pPr>
      <w:r w:rsidRPr="5DBBB3F3">
        <w:rPr>
          <w:u w:val="single"/>
        </w:rPr>
        <w:t>Delft3D</w:t>
      </w:r>
      <w:r>
        <w:t xml:space="preserve">: </w:t>
      </w:r>
      <w:r w:rsidR="00194C8C" w:rsidRPr="5DBBB3F3">
        <w:rPr>
          <w:color w:val="000000" w:themeColor="text1"/>
        </w:rPr>
        <w:t xml:space="preserve">Like ADCIRC, the tide is specified in D-FLOW FM along the open boundaries using the tidal constituents (MN4, MS4, M4, MM, MF, K1, O1, Q1, P1, M2, N2, K2, and S2) from the TPXO global model for barotropic tide database. The database </w:t>
      </w:r>
      <w:r w:rsidR="1F121A2F" w:rsidRPr="5DBBB3F3">
        <w:rPr>
          <w:color w:val="000000" w:themeColor="text1"/>
        </w:rPr>
        <w:t>i</w:t>
      </w:r>
      <w:r w:rsidR="00194C8C" w:rsidRPr="5DBBB3F3">
        <w:rPr>
          <w:color w:val="000000" w:themeColor="text1"/>
        </w:rPr>
        <w:t>s downloaded using the Delft Dashboard application</w:t>
      </w:r>
      <w:r w:rsidR="0027104F" w:rsidRPr="5DBBB3F3">
        <w:rPr>
          <w:color w:val="000000" w:themeColor="text1"/>
        </w:rPr>
        <w:t>.</w:t>
      </w:r>
    </w:p>
    <w:p w14:paraId="278079ED" w14:textId="10D9097B" w:rsidR="00130A2A" w:rsidRDefault="00130A2A" w:rsidP="00E1305F">
      <w:pPr>
        <w:jc w:val="both"/>
        <w:rPr>
          <w:color w:val="000000"/>
        </w:rPr>
      </w:pPr>
    </w:p>
    <w:p w14:paraId="3856BF98" w14:textId="384663B9" w:rsidR="00792FA8" w:rsidRDefault="00130A2A" w:rsidP="00792FA8">
      <w:pPr>
        <w:jc w:val="both"/>
      </w:pPr>
      <w:r w:rsidRPr="5DBBB3F3">
        <w:rPr>
          <w:color w:val="000000" w:themeColor="text1"/>
          <w:u w:val="single"/>
        </w:rPr>
        <w:t>NearCom</w:t>
      </w:r>
      <w:r w:rsidRPr="5DBBB3F3">
        <w:rPr>
          <w:color w:val="000000" w:themeColor="text1"/>
        </w:rPr>
        <w:t>:</w:t>
      </w:r>
      <w:r w:rsidR="00792FA8">
        <w:t xml:space="preserve"> NearCom addresses the nearshore processes only and thus the computational domain is smaller than that used for D-Flow FM or ADCIRC in a typical tide-surge simulation. The tidal and </w:t>
      </w:r>
      <w:r w:rsidR="00792FA8">
        <w:lastRenderedPageBreak/>
        <w:t>surge boundary conditions for N</w:t>
      </w:r>
      <w:r w:rsidR="00D56547">
        <w:t>earCom</w:t>
      </w:r>
      <w:r w:rsidR="00792FA8">
        <w:t xml:space="preserve"> are provided by the large-scale model, D-Flow FM. The data format for the boundary conditions is (time, elevation, &lt;velocity&gt;), where &lt;velocity&gt; represents depth-averaged current velocity components and </w:t>
      </w:r>
      <w:r w:rsidR="3DD399F9">
        <w:t>is</w:t>
      </w:r>
      <w:r w:rsidR="00792FA8">
        <w:t xml:space="preserve"> optional.</w:t>
      </w:r>
    </w:p>
    <w:p w14:paraId="7DF4221C" w14:textId="77777777" w:rsidR="00194C8C" w:rsidRDefault="00194C8C" w:rsidP="00751061">
      <w:pPr>
        <w:jc w:val="both"/>
        <w:rPr>
          <w:szCs w:val="24"/>
        </w:rPr>
      </w:pPr>
    </w:p>
    <w:p w14:paraId="0CDB0688" w14:textId="0E0F4649" w:rsidR="00194C8C" w:rsidRPr="006F6549" w:rsidRDefault="00130A2A" w:rsidP="5DBBB3F3">
      <w:pPr>
        <w:pStyle w:val="NormalWeb"/>
        <w:spacing w:before="0" w:beforeAutospacing="0" w:after="0" w:afterAutospacing="0" w:line="276" w:lineRule="auto"/>
        <w:jc w:val="both"/>
        <w:rPr>
          <w:color w:val="000000"/>
        </w:rPr>
      </w:pPr>
      <w:r w:rsidRPr="5DBBB3F3">
        <w:rPr>
          <w:u w:val="single"/>
        </w:rPr>
        <w:t>CSHORE</w:t>
      </w:r>
      <w:r w:rsidR="00797D98">
        <w:t>:</w:t>
      </w:r>
      <w:r w:rsidR="006F6549">
        <w:t xml:space="preserve"> </w:t>
      </w:r>
      <w:r w:rsidR="50C5A18F" w:rsidRPr="5DBBB3F3">
        <w:rPr>
          <w:color w:val="000000" w:themeColor="text1"/>
        </w:rPr>
        <w:t xml:space="preserve">CSHORE </w:t>
      </w:r>
      <w:r w:rsidR="3072750F" w:rsidRPr="5DBBB3F3">
        <w:rPr>
          <w:color w:val="000000" w:themeColor="text1"/>
        </w:rPr>
        <w:t>input</w:t>
      </w:r>
      <w:r w:rsidR="50C5A18F" w:rsidRPr="5DBBB3F3">
        <w:rPr>
          <w:color w:val="000000" w:themeColor="text1"/>
        </w:rPr>
        <w:t xml:space="preserve"> water levels at the offshore model boundary </w:t>
      </w:r>
      <w:r w:rsidR="6EA37BDF" w:rsidRPr="5DBBB3F3">
        <w:rPr>
          <w:color w:val="000000" w:themeColor="text1"/>
        </w:rPr>
        <w:t>(approximately 20-m depth contour)</w:t>
      </w:r>
      <w:r w:rsidR="50C5A18F" w:rsidRPr="5DBBB3F3">
        <w:rPr>
          <w:color w:val="000000" w:themeColor="text1"/>
        </w:rPr>
        <w:t xml:space="preserve"> f</w:t>
      </w:r>
      <w:r w:rsidR="7932A08D" w:rsidRPr="5DBBB3F3">
        <w:rPr>
          <w:color w:val="000000" w:themeColor="text1"/>
        </w:rPr>
        <w:t xml:space="preserve">or each transect </w:t>
      </w:r>
      <w:r w:rsidR="006F6549" w:rsidRPr="5DBBB3F3">
        <w:rPr>
          <w:color w:val="000000" w:themeColor="text1"/>
        </w:rPr>
        <w:t>will be</w:t>
      </w:r>
      <w:r w:rsidR="7932A08D" w:rsidRPr="5DBBB3F3">
        <w:rPr>
          <w:color w:val="000000" w:themeColor="text1"/>
        </w:rPr>
        <w:t xml:space="preserve"> taken from ADCIRC model output data</w:t>
      </w:r>
      <w:r w:rsidR="176A9B10" w:rsidRPr="5DBBB3F3">
        <w:rPr>
          <w:color w:val="000000" w:themeColor="text1"/>
        </w:rPr>
        <w:t xml:space="preserve"> (Class II model) and updated in 20-min increments. The total duration </w:t>
      </w:r>
      <w:r w:rsidR="71D8F543" w:rsidRPr="5DBBB3F3">
        <w:rPr>
          <w:color w:val="000000" w:themeColor="text1"/>
        </w:rPr>
        <w:t xml:space="preserve">modeled </w:t>
      </w:r>
      <w:r w:rsidR="0021490C" w:rsidRPr="5DBBB3F3">
        <w:rPr>
          <w:color w:val="000000" w:themeColor="text1"/>
        </w:rPr>
        <w:t>will be roughly</w:t>
      </w:r>
      <w:r w:rsidR="71D8F543" w:rsidRPr="5DBBB3F3">
        <w:rPr>
          <w:color w:val="000000" w:themeColor="text1"/>
        </w:rPr>
        <w:t xml:space="preserve"> 70 hours including the impact of Hurricane Michael. </w:t>
      </w:r>
      <w:r w:rsidR="0498E228" w:rsidRPr="5DBBB3F3">
        <w:rPr>
          <w:color w:val="000000" w:themeColor="text1"/>
        </w:rPr>
        <w:t>Wave data (</w:t>
      </w:r>
      <w:r w:rsidR="0498E228" w:rsidRPr="5DBBB3F3">
        <w:rPr>
          <w:i/>
          <w:iCs/>
          <w:color w:val="000000" w:themeColor="text1"/>
        </w:rPr>
        <w:t>H</w:t>
      </w:r>
      <w:r w:rsidR="0498E228" w:rsidRPr="5DBBB3F3">
        <w:rPr>
          <w:i/>
          <w:iCs/>
          <w:color w:val="000000" w:themeColor="text1"/>
          <w:vertAlign w:val="subscript"/>
        </w:rPr>
        <w:t>rms</w:t>
      </w:r>
      <w:r w:rsidR="0498E228" w:rsidRPr="5DBBB3F3">
        <w:rPr>
          <w:color w:val="000000" w:themeColor="text1"/>
        </w:rPr>
        <w:t xml:space="preserve">, </w:t>
      </w:r>
      <w:r w:rsidR="0498E228" w:rsidRPr="5DBBB3F3">
        <w:rPr>
          <w:i/>
          <w:iCs/>
          <w:color w:val="000000" w:themeColor="text1"/>
        </w:rPr>
        <w:t>T</w:t>
      </w:r>
      <w:r w:rsidR="0498E228" w:rsidRPr="5DBBB3F3">
        <w:rPr>
          <w:i/>
          <w:iCs/>
          <w:color w:val="000000" w:themeColor="text1"/>
          <w:vertAlign w:val="subscript"/>
        </w:rPr>
        <w:t>p</w:t>
      </w:r>
      <w:r w:rsidR="0498E228" w:rsidRPr="5DBBB3F3">
        <w:rPr>
          <w:color w:val="000000" w:themeColor="text1"/>
        </w:rPr>
        <w:t>) input at the CSHORE of</w:t>
      </w:r>
      <w:r w:rsidR="4FB30317" w:rsidRPr="5DBBB3F3">
        <w:rPr>
          <w:color w:val="000000" w:themeColor="text1"/>
        </w:rPr>
        <w:t xml:space="preserve">fshore boundary for each transect </w:t>
      </w:r>
      <w:r w:rsidR="0021490C" w:rsidRPr="5DBBB3F3">
        <w:rPr>
          <w:color w:val="000000" w:themeColor="text1"/>
        </w:rPr>
        <w:t>will be</w:t>
      </w:r>
      <w:r w:rsidR="4FB30317" w:rsidRPr="5DBBB3F3">
        <w:rPr>
          <w:color w:val="000000" w:themeColor="text1"/>
        </w:rPr>
        <w:t xml:space="preserve"> obtained from the closest Wave Information Study (WIS) hindcast station</w:t>
      </w:r>
      <w:r w:rsidR="52F7BC6A" w:rsidRPr="5DBBB3F3">
        <w:rPr>
          <w:color w:val="000000" w:themeColor="text1"/>
        </w:rPr>
        <w:t xml:space="preserve"> (ST73189) for initial runs and then from ADCIRC / SWAN outputs (Bilskie et al., 2022</w:t>
      </w:r>
      <w:r w:rsidR="258A0F6B" w:rsidRPr="5DBBB3F3">
        <w:rPr>
          <w:color w:val="000000" w:themeColor="text1"/>
        </w:rPr>
        <w:t>, and our team</w:t>
      </w:r>
      <w:r w:rsidR="52F7BC6A" w:rsidRPr="5DBBB3F3">
        <w:rPr>
          <w:color w:val="000000" w:themeColor="text1"/>
        </w:rPr>
        <w:t>)</w:t>
      </w:r>
      <w:r w:rsidR="5A29D2C5" w:rsidRPr="5DBBB3F3">
        <w:rPr>
          <w:color w:val="000000" w:themeColor="text1"/>
        </w:rPr>
        <w:t xml:space="preserve"> for more refined runs. </w:t>
      </w:r>
    </w:p>
    <w:p w14:paraId="5FC4D60D" w14:textId="77777777" w:rsidR="00BA62A7" w:rsidRDefault="00BA62A7" w:rsidP="00194C8C">
      <w:pPr>
        <w:pStyle w:val="NormalWeb"/>
        <w:spacing w:before="0" w:beforeAutospacing="0" w:after="0" w:afterAutospacing="0"/>
        <w:jc w:val="both"/>
        <w:rPr>
          <w:color w:val="000000"/>
        </w:rPr>
      </w:pPr>
    </w:p>
    <w:p w14:paraId="50CA372C" w14:textId="28FCF057" w:rsidR="00BA62A7" w:rsidRDefault="00BA62A7" w:rsidP="00751061">
      <w:pPr>
        <w:pStyle w:val="NormalWeb"/>
        <w:spacing w:before="0" w:beforeAutospacing="0" w:after="0" w:afterAutospacing="0" w:line="276" w:lineRule="auto"/>
        <w:jc w:val="both"/>
      </w:pPr>
      <w:r w:rsidRPr="0021490C">
        <w:rPr>
          <w:color w:val="000000"/>
          <w:u w:val="single"/>
        </w:rPr>
        <w:t>XBeach-SB</w:t>
      </w:r>
      <w:r w:rsidR="0021490C">
        <w:rPr>
          <w:color w:val="000000"/>
        </w:rPr>
        <w:t xml:space="preserve">: We will </w:t>
      </w:r>
      <w:r>
        <w:rPr>
          <w:color w:val="000000"/>
        </w:rPr>
        <w:t>simulate Hurricane Michael as a 3</w:t>
      </w:r>
      <w:r w:rsidR="00B4050B">
        <w:rPr>
          <w:color w:val="000000"/>
        </w:rPr>
        <w:t>9</w:t>
      </w:r>
      <w:r>
        <w:rPr>
          <w:color w:val="000000"/>
        </w:rPr>
        <w:t>-hour storm with storm tides extracted from a Class II model and forced as hourly inputs. Water levels w</w:t>
      </w:r>
      <w:r w:rsidR="0021490C">
        <w:rPr>
          <w:color w:val="000000"/>
        </w:rPr>
        <w:t>ill be</w:t>
      </w:r>
      <w:r>
        <w:rPr>
          <w:color w:val="000000"/>
        </w:rPr>
        <w:t xml:space="preserve"> extracted at a save point in the Gulf of Mexico to force water levels at the offshore boundary, Saint Andrew Bay to force water levels on the east landward boundary, and Saint Andrew Sound to force water levels on the west landward boundary. Similarly, significant wave height, peak period, and mean wave direction </w:t>
      </w:r>
      <w:r w:rsidR="0021490C">
        <w:rPr>
          <w:color w:val="000000"/>
        </w:rPr>
        <w:t>will be</w:t>
      </w:r>
      <w:r>
        <w:rPr>
          <w:color w:val="000000"/>
        </w:rPr>
        <w:t xml:space="preserve"> extracted from the Class II model at a save point in 21 m depth. These wave characteristics </w:t>
      </w:r>
      <w:r w:rsidR="0021490C">
        <w:rPr>
          <w:color w:val="000000"/>
        </w:rPr>
        <w:t>will be</w:t>
      </w:r>
      <w:r>
        <w:rPr>
          <w:color w:val="000000"/>
        </w:rPr>
        <w:t xml:space="preserve"> forced hourly </w:t>
      </w:r>
      <w:r w:rsidR="00CC2131">
        <w:rPr>
          <w:color w:val="000000"/>
        </w:rPr>
        <w:t>at the offshore boundary and</w:t>
      </w:r>
      <w:r>
        <w:rPr>
          <w:color w:val="000000"/>
        </w:rPr>
        <w:t xml:space="preserve"> assum</w:t>
      </w:r>
      <w:r w:rsidR="00CC2131">
        <w:rPr>
          <w:color w:val="000000"/>
        </w:rPr>
        <w:t>ed</w:t>
      </w:r>
      <w:r>
        <w:rPr>
          <w:color w:val="000000"/>
        </w:rPr>
        <w:t xml:space="preserve"> a</w:t>
      </w:r>
      <w:r w:rsidR="0021490C">
        <w:rPr>
          <w:color w:val="000000"/>
        </w:rPr>
        <w:t>s a</w:t>
      </w:r>
      <w:r>
        <w:rPr>
          <w:color w:val="000000"/>
        </w:rPr>
        <w:t xml:space="preserve"> Jonswap spectr</w:t>
      </w:r>
      <w:r w:rsidR="0021490C">
        <w:rPr>
          <w:color w:val="000000"/>
        </w:rPr>
        <w:t>um</w:t>
      </w:r>
      <w:r>
        <w:rPr>
          <w:color w:val="000000"/>
        </w:rPr>
        <w:t xml:space="preserve">. </w:t>
      </w:r>
    </w:p>
    <w:p w14:paraId="00000255" w14:textId="77777777" w:rsidR="00E20E02" w:rsidRDefault="00E20E02">
      <w:pPr>
        <w:jc w:val="both"/>
        <w:rPr>
          <w:szCs w:val="24"/>
        </w:rPr>
      </w:pPr>
    </w:p>
    <w:p w14:paraId="00000256" w14:textId="75C10422" w:rsidR="00E20E02" w:rsidRDefault="00797D98">
      <w:pPr>
        <w:jc w:val="both"/>
        <w:rPr>
          <w:szCs w:val="24"/>
        </w:rPr>
      </w:pPr>
      <w:r w:rsidRPr="0021490C">
        <w:rPr>
          <w:b/>
          <w:bCs/>
          <w:i/>
          <w:szCs w:val="24"/>
        </w:rPr>
        <w:t>Atmospheric Forcing</w:t>
      </w:r>
      <w:r w:rsidRPr="0021490C">
        <w:rPr>
          <w:b/>
          <w:bCs/>
          <w:szCs w:val="24"/>
        </w:rPr>
        <w:t>:</w:t>
      </w:r>
      <w:r>
        <w:rPr>
          <w:szCs w:val="24"/>
        </w:rPr>
        <w:t xml:space="preserve"> During simulations, the coastal ocean is driven by atmospheric forcing in the form of surface pressures and wind stresses. These forcings can be obtained from a variety of sources, ranging from simplistic (e.g. models that use a few storm parameters to develop relatively smooth fields for surface pressures and winds) to complex (e.g. models that represent the full physics of the meteorology). In this demonstration, we will </w:t>
      </w:r>
      <w:r w:rsidR="00EF6D69">
        <w:rPr>
          <w:szCs w:val="24"/>
        </w:rPr>
        <w:t xml:space="preserve">mostly </w:t>
      </w:r>
      <w:r>
        <w:rPr>
          <w:szCs w:val="24"/>
        </w:rPr>
        <w:t>use parametric models (based originally on Holland; 1980</w:t>
      </w:r>
      <w:r w:rsidR="00EF6D69">
        <w:rPr>
          <w:szCs w:val="24"/>
        </w:rPr>
        <w:t xml:space="preserve">; </w:t>
      </w:r>
      <w:r w:rsidR="00EF6D69" w:rsidRPr="0046507B">
        <w:rPr>
          <w:szCs w:val="24"/>
        </w:rPr>
        <w:t xml:space="preserve">Figure </w:t>
      </w:r>
      <w:r w:rsidR="0046507B" w:rsidRPr="0046507B">
        <w:rPr>
          <w:szCs w:val="24"/>
        </w:rPr>
        <w:t>1</w:t>
      </w:r>
      <w:r w:rsidR="00C37A4B">
        <w:rPr>
          <w:szCs w:val="24"/>
        </w:rPr>
        <w:t>5</w:t>
      </w:r>
      <w:r>
        <w:rPr>
          <w:szCs w:val="24"/>
        </w:rPr>
        <w:t>) because they can represent the storms with an acceptable level of accuracy, and because they will allow for perturbations (to storm track, to storm intensity, etc.) in later stages of the demonstration. Each model (ADCIRC, Delft3D</w:t>
      </w:r>
      <w:r w:rsidR="00F16989">
        <w:rPr>
          <w:szCs w:val="24"/>
        </w:rPr>
        <w:t xml:space="preserve"> FM</w:t>
      </w:r>
      <w:r>
        <w:rPr>
          <w:szCs w:val="24"/>
        </w:rPr>
        <w:t>) uses a slightly different form of this parametric model</w:t>
      </w:r>
      <w:r w:rsidR="00EF6D69">
        <w:rPr>
          <w:szCs w:val="24"/>
        </w:rPr>
        <w:t>.</w:t>
      </w:r>
    </w:p>
    <w:p w14:paraId="505DBAB1" w14:textId="6073D855" w:rsidR="00EF6D69" w:rsidRDefault="00EF6D69">
      <w:pPr>
        <w:jc w:val="both"/>
        <w:rPr>
          <w:szCs w:val="24"/>
        </w:rPr>
      </w:pPr>
    </w:p>
    <w:p w14:paraId="573F154F" w14:textId="78E87918" w:rsidR="00C127BD" w:rsidRDefault="00C64BCD" w:rsidP="0027104F">
      <w:pPr>
        <w:jc w:val="center"/>
        <w:rPr>
          <w:szCs w:val="24"/>
        </w:rPr>
      </w:pPr>
      <w:r>
        <w:rPr>
          <w:noProof/>
          <w:szCs w:val="24"/>
        </w:rPr>
        <w:drawing>
          <wp:inline distT="0" distB="0" distL="0" distR="0" wp14:anchorId="097A75B9" wp14:editId="230C6430">
            <wp:extent cx="5943600" cy="1476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ey_michael.ti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20C928AF" w14:textId="0F522618" w:rsidR="00C127BD" w:rsidRDefault="0046507B" w:rsidP="00C37A4B">
      <w:pPr>
        <w:pStyle w:val="Figures"/>
      </w:pPr>
      <w:bookmarkStart w:id="41" w:name="_Toc143943625"/>
      <w:r>
        <w:t>Figure 1</w:t>
      </w:r>
      <w:r w:rsidR="00C37A4B">
        <w:t>5</w:t>
      </w:r>
      <w:r>
        <w:t xml:space="preserve">. Hurricane </w:t>
      </w:r>
      <w:r w:rsidR="002749FB">
        <w:t>Michael</w:t>
      </w:r>
      <w:r>
        <w:t xml:space="preserve"> (201</w:t>
      </w:r>
      <w:r w:rsidR="002749FB">
        <w:t>8</w:t>
      </w:r>
      <w:r>
        <w:t>) shown by the wind fields of the Holland model</w:t>
      </w:r>
      <w:r w:rsidR="002749FB">
        <w:t>, with panels for (left) about 4 hr before landfall, (center) at landfall, and (right) about 4 hr after landfall</w:t>
      </w:r>
      <w:r w:rsidR="00B85C44">
        <w:t>.</w:t>
      </w:r>
      <w:r w:rsidR="0027104F">
        <w:t xml:space="preserve"> Vectors</w:t>
      </w:r>
      <w:r w:rsidR="002749FB">
        <w:t xml:space="preserve"> </w:t>
      </w:r>
      <w:r w:rsidR="0027104F">
        <w:t>and contours are wind velocities</w:t>
      </w:r>
      <w:r w:rsidR="002749FB">
        <w:t xml:space="preserve"> </w:t>
      </w:r>
      <w:r w:rsidR="0027104F">
        <w:t>(m</w:t>
      </w:r>
      <w:r w:rsidR="002749FB">
        <w:t>/s</w:t>
      </w:r>
      <w:r w:rsidR="0027104F">
        <w:t xml:space="preserve">) as computed by </w:t>
      </w:r>
      <w:r w:rsidR="002749FB">
        <w:t>GAHM/</w:t>
      </w:r>
      <w:r w:rsidR="0027104F">
        <w:t>ADCIRC.</w:t>
      </w:r>
      <w:bookmarkEnd w:id="41"/>
    </w:p>
    <w:p w14:paraId="5CBF724A" w14:textId="77777777" w:rsidR="00C127BD" w:rsidRDefault="00C127BD">
      <w:pPr>
        <w:jc w:val="both"/>
        <w:rPr>
          <w:szCs w:val="24"/>
        </w:rPr>
      </w:pPr>
    </w:p>
    <w:p w14:paraId="74056363" w14:textId="5A7F5323" w:rsidR="00C127BD" w:rsidRDefault="003E6F5A">
      <w:pPr>
        <w:jc w:val="both"/>
        <w:rPr>
          <w:szCs w:val="24"/>
        </w:rPr>
      </w:pPr>
      <w:r w:rsidRPr="003E6F5A">
        <w:rPr>
          <w:szCs w:val="24"/>
        </w:rPr>
        <w:t>We will undertake additional tests using the ERA5 reanalysis dataset provided by the European ECMWF. The reanalysis dataset combines model data with observations</w:t>
      </w:r>
      <w:r>
        <w:rPr>
          <w:szCs w:val="24"/>
        </w:rPr>
        <w:t xml:space="preserve"> from across the world into a globally complete and consistent dataset using the laws of physics. The approach is based on data assimilation where model forecasts/hindcasts are combined with observations to produce a new best estimate. The strengths and weaknesses of this approach, compared to the Holland parametric model, are outlined in Table 6.</w:t>
      </w:r>
    </w:p>
    <w:p w14:paraId="675F4A0C" w14:textId="77777777" w:rsidR="00EF6D69" w:rsidRDefault="00EF6D69">
      <w:pPr>
        <w:jc w:val="both"/>
        <w:rPr>
          <w:szCs w:val="24"/>
        </w:rPr>
      </w:pPr>
    </w:p>
    <w:p w14:paraId="380D1C40" w14:textId="60540676" w:rsidR="00A53FE1" w:rsidRDefault="00797D98" w:rsidP="00A53FE1">
      <w:pPr>
        <w:jc w:val="both"/>
        <w:rPr>
          <w:szCs w:val="24"/>
        </w:rPr>
      </w:pPr>
      <w:r>
        <w:rPr>
          <w:szCs w:val="24"/>
          <w:u w:val="single"/>
        </w:rPr>
        <w:t>ADCIRC</w:t>
      </w:r>
      <w:r>
        <w:rPr>
          <w:szCs w:val="24"/>
        </w:rPr>
        <w:t xml:space="preserve">: A parametric model based on </w:t>
      </w:r>
      <w:r w:rsidR="00EB47AF">
        <w:rPr>
          <w:szCs w:val="24"/>
        </w:rPr>
        <w:fldChar w:fldCharType="begin"/>
      </w:r>
      <w:r w:rsidR="00C913F8">
        <w:rPr>
          <w:szCs w:val="24"/>
        </w:rPr>
        <w:instrText xml:space="preserve"> ADDIN ZOTERO_ITEM CSL_CITATION {"citationID":"kp1ykuoj","properties":{"formattedCitation":"(Holland, 1980)","plainCitation":"(Holland, 1980)","dontUpdate":true,"noteIndex":0},"citationItems":[{"id":3620,"uris":["http://zotero.org/users/local/3kZ0APB2/items/RESC8PMC"],"itemData":{"id":3620,"type":"article-journal","container-title":"Monthly Weather Review","page":"1212-1218","title":"An analytic model of the wind and pressure profiles in hurricanes","volume":"108","author":[{"family":"Holland","given":"G.J."}],"issued":{"date-parts":[["1980"]]}}}],"schema":"https://github.com/citation-style-language/schema/raw/master/csl-citation.json"} </w:instrText>
      </w:r>
      <w:r w:rsidR="00EB47AF">
        <w:rPr>
          <w:szCs w:val="24"/>
        </w:rPr>
        <w:fldChar w:fldCharType="separate"/>
      </w:r>
      <w:r w:rsidR="00EB47AF" w:rsidRPr="00EB47AF">
        <w:t xml:space="preserve">Holland </w:t>
      </w:r>
      <w:r w:rsidR="00EB47AF">
        <w:t>(</w:t>
      </w:r>
      <w:r w:rsidR="00EB47AF" w:rsidRPr="00EB47AF">
        <w:t>1980)</w:t>
      </w:r>
      <w:r w:rsidR="00EB47AF">
        <w:rPr>
          <w:szCs w:val="24"/>
        </w:rPr>
        <w:fldChar w:fldCharType="end"/>
      </w:r>
      <w:r w:rsidR="00EB47AF">
        <w:rPr>
          <w:szCs w:val="24"/>
        </w:rPr>
        <w:t xml:space="preserve"> </w:t>
      </w:r>
      <w:r>
        <w:rPr>
          <w:szCs w:val="24"/>
        </w:rPr>
        <w:t xml:space="preserve">is embedded within ADCIRC, so that the atmospheric forcing can be developed from just a few storm parameters. The Holland model has been used and extended for forecasting during several recent storms </w:t>
      </w:r>
      <w:r w:rsidR="00EF6D69">
        <w:rPr>
          <w:szCs w:val="24"/>
        </w:rPr>
        <w:fldChar w:fldCharType="begin"/>
      </w:r>
      <w:r w:rsidR="00F95FA2">
        <w:rPr>
          <w:szCs w:val="24"/>
        </w:rPr>
        <w:instrText xml:space="preserve"> ADDIN ZOTERO_ITEM CSL_CITATION {"citationID":"qeTVflQN","properties":{"formattedCitation":"(Forbes et al., 2010; Mattocks and Forbes, 2008)","plainCitation":"(Forbes et al., 2010; Mattocks and Forbes, 2008)","noteIndex":0},"citationItems":[{"id":3611,"uris":["http://zotero.org/users/local/3kZ0APB2/items/LYF4DZJE"],"itemData":{"id":3611,"type":"article-journal","container-title":"Weather Forecasting","issue":"6","page":"1577-1602","title":"A retrospective evaluation of the storm surge produced by Hurricane Gustav (2008): Forecast and hindcast results","volume":"25","author":[{"family":"Forbes","given":"C."},{"family":"Luettich","given":"R. A."},{"family":"Mattocks","given":"C."},{"family":"Westerink","given":"J.J."}],"issued":{"date-parts":[["2010"]]}}},{"id":3610,"uris":["http://zotero.org/users/local/3kZ0APB2/items/DK58UFRY"],"itemData":{"id":3610,"type":"article-journal","container-title":"Ocean Modelling","issue":"3-4","page":"95-119","title":"A real-time, event-triggered storm surge forecasting system for the state of North Carolina","volume":"25","author":[{"family":"Mattocks","given":"C."},{"family":"Forbes","given":"C."}],"issued":{"date-parts":[["2008"]]}}}],"schema":"https://github.com/citation-style-language/schema/raw/master/csl-citation.json"} </w:instrText>
      </w:r>
      <w:r w:rsidR="00EF6D69">
        <w:rPr>
          <w:szCs w:val="24"/>
        </w:rPr>
        <w:fldChar w:fldCharType="separate"/>
      </w:r>
      <w:r w:rsidR="00F95FA2" w:rsidRPr="00F95FA2">
        <w:t>(Forbes et al., 2010; Mattocks and Forbes, 2008)</w:t>
      </w:r>
      <w:r w:rsidR="00EF6D69">
        <w:rPr>
          <w:szCs w:val="24"/>
        </w:rPr>
        <w:fldChar w:fldCharType="end"/>
      </w:r>
      <w:r>
        <w:rPr>
          <w:szCs w:val="24"/>
        </w:rPr>
        <w:t>, including a different radial profile in each storm quadrant to improve the representation of storm asymmetry</w:t>
      </w:r>
      <w:r w:rsidR="00EB47AF">
        <w:rPr>
          <w:szCs w:val="24"/>
        </w:rPr>
        <w:t xml:space="preserve"> </w:t>
      </w:r>
      <w:r w:rsidR="00F95FA2">
        <w:rPr>
          <w:szCs w:val="24"/>
        </w:rPr>
        <w:fldChar w:fldCharType="begin"/>
      </w:r>
      <w:r w:rsidR="00F95FA2">
        <w:rPr>
          <w:szCs w:val="24"/>
        </w:rPr>
        <w:instrText xml:space="preserve"> ADDIN ZOTERO_ITEM CSL_CITATION {"citationID":"8wzAkYUi","properties":{"formattedCitation":"(Xie et al., 2006)","plainCitation":"(Xie et al., 2006)","noteIndex":0},"citationItems":[{"id":3612,"uris":["http://zotero.org/users/local/3kZ0APB2/items/J4I6NYC9"],"itemData":{"id":3612,"type":"article-journal","container-title":"Monthly Weather Review","page":"1355-1370","title":"A real-time hurricane surface wind forecasting model: Formulation and verification","volume":"134","author":[{"family":"Xie","given":"L."},{"family":"Bao","given":"S."},{"family":"Petrafesa","given":"L.J."},{"family":"Foley","given":"K."},{"family":"Fuentes","given":"M."}],"issued":{"date-parts":[["2006"]]}}}],"schema":"https://github.com/citation-style-language/schema/raw/master/csl-citation.json"} </w:instrText>
      </w:r>
      <w:r w:rsidR="00F95FA2">
        <w:rPr>
          <w:szCs w:val="24"/>
        </w:rPr>
        <w:fldChar w:fldCharType="separate"/>
      </w:r>
      <w:r w:rsidR="00F95FA2" w:rsidRPr="00F95FA2">
        <w:t>(Xie et al., 2006)</w:t>
      </w:r>
      <w:r w:rsidR="00F95FA2">
        <w:rPr>
          <w:szCs w:val="24"/>
        </w:rPr>
        <w:fldChar w:fldCharType="end"/>
      </w:r>
      <w:r>
        <w:rPr>
          <w:szCs w:val="24"/>
        </w:rPr>
        <w:t xml:space="preserve">. </w:t>
      </w:r>
      <w:r w:rsidR="00F95FA2">
        <w:rPr>
          <w:szCs w:val="24"/>
        </w:rPr>
        <w:fldChar w:fldCharType="begin"/>
      </w:r>
      <w:r w:rsidR="00C913F8">
        <w:rPr>
          <w:szCs w:val="24"/>
        </w:rPr>
        <w:instrText xml:space="preserve"> ADDIN ZOTERO_ITEM CSL_CITATION {"citationID":"j0thieai","properties":{"formattedCitation":"(Hu et al., 2012)","plainCitation":"(Hu et al., 2012)","dontUpdate":true,"noteIndex":0},"citationItems":[{"id":3613,"uris":["http://zotero.org/users/local/3kZ0APB2/items/TUJPPK7J"],"itemData":{"id":3613,"type":"article-journal","container-title":"Natural Hazards","issue":"3","page":"1029-1050","title":"Consistency in hurricane surface wind forecasting: An improved parametric model","volume":"61","author":[{"family":"Hu","given":"K."},{"family":"Chen","given":"Q."},{"family":"Kimball","given":"K.S."}],"issued":{"date-parts":[["2012"]]}}}],"schema":"https://github.com/citation-style-language/schema/raw/master/csl-citation.json"} </w:instrText>
      </w:r>
      <w:r w:rsidR="00F95FA2">
        <w:rPr>
          <w:szCs w:val="24"/>
        </w:rPr>
        <w:fldChar w:fldCharType="separate"/>
      </w:r>
      <w:r w:rsidR="00F95FA2" w:rsidRPr="00F95FA2">
        <w:t xml:space="preserve">Hu et al. </w:t>
      </w:r>
      <w:r w:rsidR="00F95FA2">
        <w:t>(</w:t>
      </w:r>
      <w:r w:rsidR="00F95FA2" w:rsidRPr="00F95FA2">
        <w:t>2012)</w:t>
      </w:r>
      <w:r w:rsidR="00F95FA2">
        <w:rPr>
          <w:szCs w:val="24"/>
        </w:rPr>
        <w:fldChar w:fldCharType="end"/>
      </w:r>
      <w:r w:rsidR="00F95FA2">
        <w:rPr>
          <w:szCs w:val="24"/>
        </w:rPr>
        <w:t xml:space="preserve"> </w:t>
      </w:r>
      <w:r>
        <w:rPr>
          <w:szCs w:val="24"/>
        </w:rPr>
        <w:t xml:space="preserve">improved on the Holland model formulation by removing the cyclostrophic balance assumption and by introducing a piecewise continuous radial wind profile that matched multiple specified wind isotachs in each quadrant of the storm. However, they used only a single scaling parameter in the pressure profile and were limited to satisfying only </w:t>
      </w:r>
      <m:oMath>
        <m:r>
          <w:rPr>
            <w:rFonts w:ascii="Cambria Math" w:hAnsi="Cambria Math"/>
            <w:szCs w:val="24"/>
          </w:rPr>
          <m:t>V=</m:t>
        </m:r>
        <m:sSub>
          <m:sSubPr>
            <m:ctrlPr>
              <w:rPr>
                <w:rFonts w:ascii="Cambria Math" w:hAnsi="Cambria Math"/>
                <w:szCs w:val="24"/>
              </w:rPr>
            </m:ctrlPr>
          </m:sSubPr>
          <m:e>
            <m:r>
              <w:rPr>
                <w:rFonts w:ascii="Cambria Math" w:hAnsi="Cambria Math"/>
                <w:szCs w:val="24"/>
              </w:rPr>
              <m:t>V</m:t>
            </m:r>
          </m:e>
          <m:sub>
            <m:r>
              <w:rPr>
                <w:rFonts w:ascii="Cambria Math" w:hAnsi="Cambria Math"/>
                <w:szCs w:val="24"/>
              </w:rPr>
              <m:t>max</m:t>
            </m:r>
          </m:sub>
        </m:sSub>
      </m:oMath>
      <w:r>
        <w:rPr>
          <w:szCs w:val="24"/>
        </w:rPr>
        <w:t xml:space="preserve"> at </w:t>
      </w:r>
      <m:oMath>
        <m:r>
          <w:rPr>
            <w:rFonts w:ascii="Cambria Math" w:hAnsi="Cambria Math"/>
            <w:szCs w:val="24"/>
          </w:rPr>
          <m:t>r=</m:t>
        </m:r>
        <m:sSub>
          <m:sSubPr>
            <m:ctrlPr>
              <w:rPr>
                <w:rFonts w:ascii="Cambria Math" w:hAnsi="Cambria Math"/>
                <w:szCs w:val="24"/>
              </w:rPr>
            </m:ctrlPr>
          </m:sSubPr>
          <m:e>
            <m:r>
              <w:rPr>
                <w:rFonts w:ascii="Cambria Math" w:hAnsi="Cambria Math"/>
                <w:szCs w:val="24"/>
              </w:rPr>
              <m:t>R</m:t>
            </m:r>
          </m:e>
          <m:sub>
            <m:r>
              <w:rPr>
                <w:rFonts w:ascii="Cambria Math" w:hAnsi="Cambria Math"/>
                <w:szCs w:val="24"/>
              </w:rPr>
              <m:t>max</m:t>
            </m:r>
          </m:sub>
        </m:sSub>
      </m:oMath>
      <w:r>
        <w:rPr>
          <w:szCs w:val="24"/>
        </w:rPr>
        <w:t xml:space="preserve">. Thus, their formulation does not force an actual maximum in the radial wind profile at </w:t>
      </w:r>
      <m:oMath>
        <m:r>
          <w:rPr>
            <w:rFonts w:ascii="Cambria Math" w:hAnsi="Cambria Math"/>
            <w:szCs w:val="24"/>
          </w:rPr>
          <m:t>V=</m:t>
        </m:r>
        <m:sSub>
          <m:sSubPr>
            <m:ctrlPr>
              <w:rPr>
                <w:rFonts w:ascii="Cambria Math" w:hAnsi="Cambria Math"/>
                <w:szCs w:val="24"/>
              </w:rPr>
            </m:ctrlPr>
          </m:sSubPr>
          <m:e>
            <m:r>
              <w:rPr>
                <w:rFonts w:ascii="Cambria Math" w:hAnsi="Cambria Math"/>
                <w:szCs w:val="24"/>
              </w:rPr>
              <m:t>V</m:t>
            </m:r>
          </m:e>
          <m:sub>
            <m:r>
              <w:rPr>
                <w:rFonts w:ascii="Cambria Math" w:hAnsi="Cambria Math"/>
                <w:szCs w:val="24"/>
              </w:rPr>
              <m:t>max</m:t>
            </m:r>
          </m:sub>
        </m:sSub>
      </m:oMath>
      <w:r>
        <w:rPr>
          <w:szCs w:val="24"/>
        </w:rPr>
        <w:t>.</w:t>
      </w:r>
    </w:p>
    <w:p w14:paraId="58A427AB" w14:textId="77777777" w:rsidR="00A53FE1" w:rsidRDefault="00A53FE1" w:rsidP="00A53FE1">
      <w:pPr>
        <w:jc w:val="both"/>
        <w:rPr>
          <w:szCs w:val="24"/>
        </w:rPr>
      </w:pPr>
    </w:p>
    <w:p w14:paraId="198566B4" w14:textId="0542997B" w:rsidR="00A53FE1" w:rsidRDefault="00797D98" w:rsidP="00A53FE1">
      <w:pPr>
        <w:jc w:val="both"/>
        <w:rPr>
          <w:szCs w:val="24"/>
        </w:rPr>
      </w:pPr>
      <w:r>
        <w:rPr>
          <w:szCs w:val="24"/>
        </w:rPr>
        <w:t xml:space="preserve">ADCIRC was extended to use a generalized asymmetric Holland model (GAHM; </w:t>
      </w:r>
      <w:r w:rsidR="00A53FE1">
        <w:rPr>
          <w:szCs w:val="24"/>
        </w:rPr>
        <w:fldChar w:fldCharType="begin"/>
      </w:r>
      <w:r w:rsidR="00C913F8">
        <w:rPr>
          <w:szCs w:val="24"/>
        </w:rPr>
        <w:instrText xml:space="preserve"> ADDIN ZOTERO_ITEM CSL_CITATION {"citationID":"M8LX0QcL","properties":{"formattedCitation":"(Gao et al., 2017)","plainCitation":"(Gao et al., 2017)","dontUpdate":true,"noteIndex":0},"citationItems":[{"id":3615,"uris":["http://zotero.org/users/local/3kZ0APB2/items/X3AR27HQ"],"itemData":{"id":3615,"type":"report","event-place":"Vicksburg, MS","genre":"ADCIRC Users Group Meeting","publisher":"U.S. Army Corps of Engineers","publisher-place":"Vicksburg, MS","title":"Development and evaluation of a generalized asymmetric tropical cyclone vortex model in ADCIRC","author":[{"family":"Gao","given":"J."},{"family":"Luettich","given":"R. A."},{"family":"Fleming","given":"J.G."}],"issued":{"date-parts":[["2017"]]}}}],"schema":"https://github.com/citation-style-language/schema/raw/master/csl-citation.json"} </w:instrText>
      </w:r>
      <w:r w:rsidR="00A53FE1">
        <w:rPr>
          <w:szCs w:val="24"/>
        </w:rPr>
        <w:fldChar w:fldCharType="separate"/>
      </w:r>
      <w:r w:rsidR="00A53FE1" w:rsidRPr="00A53FE1">
        <w:t>Gao et al., 2017)</w:t>
      </w:r>
      <w:r w:rsidR="00A53FE1">
        <w:rPr>
          <w:szCs w:val="24"/>
        </w:rPr>
        <w:fldChar w:fldCharType="end"/>
      </w:r>
      <w:r>
        <w:rPr>
          <w:szCs w:val="24"/>
        </w:rPr>
        <w:t xml:space="preserve">, which includes the previous improvements </w:t>
      </w:r>
      <w:r w:rsidR="00A53FE1">
        <w:rPr>
          <w:szCs w:val="24"/>
        </w:rPr>
        <w:fldChar w:fldCharType="begin"/>
      </w:r>
      <w:r w:rsidR="00A53FE1">
        <w:rPr>
          <w:szCs w:val="24"/>
        </w:rPr>
        <w:instrText xml:space="preserve"> ADDIN ZOTERO_ITEM CSL_CITATION {"citationID":"nsrMavug","properties":{"formattedCitation":"(Hu et al., 2015, 2012; Xie et al., 2006)","plainCitation":"(Hu et al., 2015, 2012; Xie et al., 2006)","noteIndex":0},"citationItems":[{"id":3614,"uris":["http://zotero.org/users/local/3kZ0APB2/items/DUNTQAGE"],"itemData":{"id":3614,"type":"article-journal","container-title":"Coastal Engineering","page":"66-76","title":"A numerical study of vegetation impact on reducing storm surge by wetlands in a semi-enclosed estuary","volume":"95","author":[{"family":"Hu","given":"K."},{"family":"Chen","given":"Q."},{"family":"Wang","given":"H."}],"issued":{"date-parts":[["2015"]]}}},{"id":3613,"uris":["http://zotero.org/users/local/3kZ0APB2/items/TUJPPK7J"],"itemData":{"id":3613,"type":"article-journal","container-title":"Natural Hazards","issue":"3","page":"1029-1050","title":"Consistency in hurricane surface wind forecasting: An improved parametric model","volume":"61","author":[{"family":"Hu","given":"K."},{"family":"Chen","given":"Q."},{"family":"Kimball","given":"K.S."}],"issued":{"date-parts":[["2012"]]}}},{"id":3612,"uris":["http://zotero.org/users/local/3kZ0APB2/items/J4I6NYC9"],"itemData":{"id":3612,"type":"article-journal","container-title":"Monthly Weather Review","page":"1355-1370","title":"A real-time hurricane surface wind forecasting model: Formulation and verification","volume":"134","author":[{"family":"Xie","given":"L."},{"family":"Bao","given":"S."},{"family":"Petrafesa","given":"L.J."},{"family":"Foley","given":"K."},{"family":"Fuentes","given":"M."}],"issued":{"date-parts":[["2006"]]}}}],"schema":"https://github.com/citation-style-language/schema/raw/master/csl-citation.json"} </w:instrText>
      </w:r>
      <w:r w:rsidR="00A53FE1">
        <w:rPr>
          <w:szCs w:val="24"/>
        </w:rPr>
        <w:fldChar w:fldCharType="separate"/>
      </w:r>
      <w:r w:rsidR="00A53FE1" w:rsidRPr="00A53FE1">
        <w:t>(Hu et al., 2015, 2012; Xie et al., 2006)</w:t>
      </w:r>
      <w:r w:rsidR="00A53FE1">
        <w:rPr>
          <w:szCs w:val="24"/>
        </w:rPr>
        <w:fldChar w:fldCharType="end"/>
      </w:r>
      <w:r>
        <w:rPr>
          <w:szCs w:val="24"/>
        </w:rPr>
        <w:t xml:space="preserve">, but reintroduces the two scaling parameters from the original Holland formulation, satisfying both </w:t>
      </w:r>
      <m:oMath>
        <m:r>
          <w:rPr>
            <w:rFonts w:ascii="Cambria Math" w:hAnsi="Cambria Math"/>
            <w:szCs w:val="24"/>
          </w:rPr>
          <m:t>V=</m:t>
        </m:r>
        <m:sSub>
          <m:sSubPr>
            <m:ctrlPr>
              <w:rPr>
                <w:rFonts w:ascii="Cambria Math" w:hAnsi="Cambria Math"/>
                <w:szCs w:val="24"/>
              </w:rPr>
            </m:ctrlPr>
          </m:sSubPr>
          <m:e>
            <m:r>
              <w:rPr>
                <w:rFonts w:ascii="Cambria Math" w:hAnsi="Cambria Math"/>
                <w:szCs w:val="24"/>
              </w:rPr>
              <m:t>V</m:t>
            </m:r>
          </m:e>
          <m:sub>
            <m:r>
              <w:rPr>
                <w:rFonts w:ascii="Cambria Math" w:hAnsi="Cambria Math"/>
                <w:szCs w:val="24"/>
              </w:rPr>
              <m:t>max</m:t>
            </m:r>
          </m:sub>
        </m:sSub>
      </m:oMath>
      <w:r>
        <w:rPr>
          <w:szCs w:val="24"/>
        </w:rPr>
        <w:t xml:space="preserve"> and </w:t>
      </w:r>
      <m:oMath>
        <m:r>
          <w:rPr>
            <w:rFonts w:ascii="Cambria Math" w:hAnsi="Cambria Math"/>
            <w:szCs w:val="24"/>
          </w:rPr>
          <m:t>dV/dr=0</m:t>
        </m:r>
      </m:oMath>
      <w:r>
        <w:rPr>
          <w:szCs w:val="24"/>
        </w:rPr>
        <w:t xml:space="preserve"> at </w:t>
      </w:r>
      <m:oMath>
        <m:r>
          <w:rPr>
            <w:rFonts w:ascii="Cambria Math" w:hAnsi="Cambria Math"/>
            <w:szCs w:val="24"/>
          </w:rPr>
          <m:t>r=</m:t>
        </m:r>
        <m:sSub>
          <m:sSubPr>
            <m:ctrlPr>
              <w:rPr>
                <w:rFonts w:ascii="Cambria Math" w:hAnsi="Cambria Math"/>
                <w:szCs w:val="24"/>
              </w:rPr>
            </m:ctrlPr>
          </m:sSubPr>
          <m:e>
            <m:r>
              <w:rPr>
                <w:rFonts w:ascii="Cambria Math" w:hAnsi="Cambria Math"/>
                <w:szCs w:val="24"/>
              </w:rPr>
              <m:t>R</m:t>
            </m:r>
          </m:e>
          <m:sub>
            <m:r>
              <w:rPr>
                <w:rFonts w:ascii="Cambria Math" w:hAnsi="Cambria Math"/>
                <w:szCs w:val="24"/>
              </w:rPr>
              <m:t>max</m:t>
            </m:r>
          </m:sub>
        </m:sSub>
      </m:oMath>
      <w:r>
        <w:rPr>
          <w:szCs w:val="24"/>
        </w:rPr>
        <w:t xml:space="preserve"> without assuming a cyclostrophic balance at </w:t>
      </w:r>
      <m:oMath>
        <m:r>
          <w:rPr>
            <w:rFonts w:ascii="Cambria Math" w:hAnsi="Cambria Math"/>
            <w:szCs w:val="24"/>
          </w:rPr>
          <m:t>r=</m:t>
        </m:r>
        <m:sSub>
          <m:sSubPr>
            <m:ctrlPr>
              <w:rPr>
                <w:rFonts w:ascii="Cambria Math" w:hAnsi="Cambria Math"/>
                <w:szCs w:val="24"/>
              </w:rPr>
            </m:ctrlPr>
          </m:sSubPr>
          <m:e>
            <m:r>
              <w:rPr>
                <w:rFonts w:ascii="Cambria Math" w:hAnsi="Cambria Math"/>
                <w:szCs w:val="24"/>
              </w:rPr>
              <m:t>R</m:t>
            </m:r>
          </m:e>
          <m:sub>
            <m:r>
              <w:rPr>
                <w:rFonts w:ascii="Cambria Math" w:hAnsi="Cambria Math"/>
                <w:szCs w:val="24"/>
              </w:rPr>
              <m:t>max</m:t>
            </m:r>
          </m:sub>
        </m:sSub>
      </m:oMath>
      <w:r>
        <w:rPr>
          <w:szCs w:val="24"/>
        </w:rPr>
        <w:t xml:space="preserve">. The cyclostrophic balance is violated by large and weak storms, which is often typical of storms as they approach landfall </w:t>
      </w:r>
      <w:r w:rsidR="00A53FE1">
        <w:rPr>
          <w:szCs w:val="24"/>
        </w:rPr>
        <w:fldChar w:fldCharType="begin"/>
      </w:r>
      <w:r w:rsidR="00A53FE1">
        <w:rPr>
          <w:szCs w:val="24"/>
        </w:rPr>
        <w:instrText xml:space="preserve"> ADDIN ZOTERO_ITEM CSL_CITATION {"citationID":"S3z3QkFZ","properties":{"formattedCitation":"(Gao et al., 2017; Hu et al., 2012)","plainCitation":"(Gao et al., 2017; Hu et al., 2012)","noteIndex":0},"citationItems":[{"id":3615,"uris":["http://zotero.org/users/local/3kZ0APB2/items/X3AR27HQ"],"itemData":{"id":3615,"type":"report","event-place":"Vicksburg, MS","genre":"ADCIRC Users Group Meeting","publisher":"U.S. Army Corps of Engineers","publisher-place":"Vicksburg, MS","title":"Development and evaluation of a generalized asymmetric tropical cyclone vortex model in ADCIRC","author":[{"family":"Gao","given":"J."},{"family":"Luettich","given":"R. A."},{"family":"Fleming","given":"J.G."}],"issued":{"date-parts":[["2017"]]}}},{"id":3613,"uris":["http://zotero.org/users/local/3kZ0APB2/items/TUJPPK7J"],"itemData":{"id":3613,"type":"article-journal","container-title":"Natural Hazards","issue":"3","page":"1029-1050","title":"Consistency in hurricane surface wind forecasting: An improved parametric model","volume":"61","author":[{"family":"Hu","given":"K."},{"family":"Chen","given":"Q."},{"family":"Kimball","given":"K.S."}],"issued":{"date-parts":[["2012"]]}}}],"schema":"https://github.com/citation-style-language/schema/raw/master/csl-citation.json"} </w:instrText>
      </w:r>
      <w:r w:rsidR="00A53FE1">
        <w:rPr>
          <w:szCs w:val="24"/>
        </w:rPr>
        <w:fldChar w:fldCharType="separate"/>
      </w:r>
      <w:r w:rsidR="00A53FE1" w:rsidRPr="00A53FE1">
        <w:t>(Gao et al., 2017; Hu et al., 2012)</w:t>
      </w:r>
      <w:r w:rsidR="00A53FE1">
        <w:rPr>
          <w:szCs w:val="24"/>
        </w:rPr>
        <w:fldChar w:fldCharType="end"/>
      </w:r>
      <w:r>
        <w:rPr>
          <w:szCs w:val="24"/>
        </w:rPr>
        <w:t xml:space="preserve">. GAHM is a better representation of the storm described in the parameters, e.g. the best-track and forecast advisories from the National Hurricane Center. </w:t>
      </w:r>
    </w:p>
    <w:p w14:paraId="002FBA07" w14:textId="77777777" w:rsidR="00A53FE1" w:rsidRDefault="00A53FE1" w:rsidP="00A53FE1">
      <w:pPr>
        <w:jc w:val="both"/>
        <w:rPr>
          <w:szCs w:val="24"/>
        </w:rPr>
      </w:pPr>
    </w:p>
    <w:p w14:paraId="00000259" w14:textId="38024C54" w:rsidR="00E20E02" w:rsidRDefault="00797D98" w:rsidP="00A53FE1">
      <w:pPr>
        <w:jc w:val="both"/>
        <w:rPr>
          <w:szCs w:val="24"/>
        </w:rPr>
      </w:pPr>
      <w:r>
        <w:rPr>
          <w:szCs w:val="24"/>
        </w:rPr>
        <w:t xml:space="preserve">GAHM is implemented within ADCIRC, so the surface pressure and wind fields can be determined dynamically at every point in the computational domain. For the </w:t>
      </w:r>
      <w:r w:rsidR="00A53FE1">
        <w:rPr>
          <w:szCs w:val="24"/>
        </w:rPr>
        <w:t>de</w:t>
      </w:r>
      <w:r w:rsidR="006201CE">
        <w:rPr>
          <w:szCs w:val="24"/>
        </w:rPr>
        <w:t>mon</w:t>
      </w:r>
      <w:r w:rsidR="00A53FE1">
        <w:rPr>
          <w:szCs w:val="24"/>
        </w:rPr>
        <w:t>stration</w:t>
      </w:r>
      <w:r>
        <w:rPr>
          <w:szCs w:val="24"/>
        </w:rPr>
        <w:t xml:space="preserve"> simulations, we use the best-track analyses provided by the National Hurricane Center; these analyses describe the storm at most every 6 h</w:t>
      </w:r>
      <w:r w:rsidR="00A53FE1">
        <w:rPr>
          <w:szCs w:val="24"/>
        </w:rPr>
        <w:t>ours</w:t>
      </w:r>
      <w:r>
        <w:rPr>
          <w:szCs w:val="24"/>
        </w:rPr>
        <w:t xml:space="preserve"> and provide parameters about the track, size, intensity, and isotachs in the storm quadrants.</w:t>
      </w:r>
    </w:p>
    <w:p w14:paraId="07B424BA" w14:textId="77777777" w:rsidR="00A53FE1" w:rsidRDefault="00797D98">
      <w:pPr>
        <w:jc w:val="both"/>
      </w:pPr>
      <w:r>
        <w:rPr>
          <w:szCs w:val="24"/>
        </w:rPr>
        <w:tab/>
      </w:r>
    </w:p>
    <w:p w14:paraId="3B8B2F25" w14:textId="77777777" w:rsidR="00A53FE1" w:rsidRPr="00A53FE1" w:rsidRDefault="00797D98" w:rsidP="00A53FE1">
      <w:pPr>
        <w:pStyle w:val="NormalWeb"/>
        <w:spacing w:before="0" w:beforeAutospacing="0" w:after="0" w:afterAutospacing="0"/>
        <w:jc w:val="both"/>
      </w:pPr>
      <w:r>
        <w:rPr>
          <w:u w:val="single"/>
        </w:rPr>
        <w:t>Delft3D</w:t>
      </w:r>
      <w:r w:rsidR="00A53FE1">
        <w:rPr>
          <w:u w:val="single"/>
        </w:rPr>
        <w:t xml:space="preserve"> FM</w:t>
      </w:r>
      <w:r>
        <w:t xml:space="preserve">: </w:t>
      </w:r>
      <w:r w:rsidR="00A53FE1" w:rsidRPr="00A53FE1">
        <w:rPr>
          <w:color w:val="000000"/>
        </w:rPr>
        <w:t>Hurricane winds and pressure can be specified in D-FLOW FM using two methods:</w:t>
      </w:r>
    </w:p>
    <w:p w14:paraId="659C755B" w14:textId="72D1BDD7" w:rsidR="00A53FE1" w:rsidRPr="00A53FE1" w:rsidRDefault="00A53FE1" w:rsidP="00497EAD">
      <w:pPr>
        <w:spacing w:before="240" w:after="240" w:line="240" w:lineRule="auto"/>
        <w:jc w:val="both"/>
        <w:rPr>
          <w:szCs w:val="24"/>
        </w:rPr>
      </w:pPr>
      <w:r w:rsidRPr="00A53FE1">
        <w:rPr>
          <w:color w:val="000000"/>
          <w:szCs w:val="24"/>
        </w:rPr>
        <w:t>1.</w:t>
      </w:r>
      <w:r w:rsidRPr="00A53FE1">
        <w:rPr>
          <w:color w:val="000000"/>
          <w:sz w:val="14"/>
          <w:szCs w:val="14"/>
        </w:rPr>
        <w:t xml:space="preserve">      </w:t>
      </w:r>
      <w:r w:rsidRPr="00A53FE1">
        <w:rPr>
          <w:color w:val="000000"/>
          <w:szCs w:val="24"/>
        </w:rPr>
        <w:t xml:space="preserve">The wind and pressure fields that vary in both space and time are specified using </w:t>
      </w:r>
      <w:r w:rsidR="00497EAD">
        <w:rPr>
          <w:color w:val="000000"/>
          <w:szCs w:val="24"/>
        </w:rPr>
        <w:t>a</w:t>
      </w:r>
      <w:r w:rsidRPr="00A53FE1">
        <w:rPr>
          <w:color w:val="000000"/>
          <w:szCs w:val="24"/>
        </w:rPr>
        <w:t xml:space="preserve"> curvilinear grid.</w:t>
      </w:r>
    </w:p>
    <w:p w14:paraId="3E4F18DF" w14:textId="77777777" w:rsidR="00A53FE1" w:rsidRPr="00A53FE1" w:rsidRDefault="00A53FE1" w:rsidP="00497EAD">
      <w:pPr>
        <w:spacing w:before="240" w:after="240" w:line="240" w:lineRule="auto"/>
        <w:jc w:val="both"/>
        <w:rPr>
          <w:szCs w:val="24"/>
        </w:rPr>
      </w:pPr>
      <w:r w:rsidRPr="00A53FE1">
        <w:rPr>
          <w:color w:val="000000"/>
          <w:szCs w:val="24"/>
        </w:rPr>
        <w:t>2.</w:t>
      </w:r>
      <w:r w:rsidRPr="00A53FE1">
        <w:rPr>
          <w:color w:val="000000"/>
          <w:sz w:val="14"/>
          <w:szCs w:val="14"/>
        </w:rPr>
        <w:t xml:space="preserve">      </w:t>
      </w:r>
      <w:r w:rsidRPr="00A53FE1">
        <w:rPr>
          <w:color w:val="000000"/>
          <w:szCs w:val="24"/>
        </w:rPr>
        <w:t>A cyclone wind/pressure field is prescribed on a polar grid with the center (‘eye’) of the hurricane being the origin of the polar coordinate system. The location of the eye, and the corresponding wind/pressure field, is allowed to vary in time.</w:t>
      </w:r>
    </w:p>
    <w:p w14:paraId="2F25A94A" w14:textId="517CC785" w:rsidR="00A53FE1" w:rsidRDefault="00A53FE1" w:rsidP="5DBBB3F3">
      <w:pPr>
        <w:jc w:val="both"/>
        <w:rPr>
          <w:color w:val="000000" w:themeColor="text1"/>
        </w:rPr>
      </w:pPr>
      <w:r w:rsidRPr="5DBBB3F3">
        <w:rPr>
          <w:color w:val="000000" w:themeColor="text1"/>
        </w:rPr>
        <w:lastRenderedPageBreak/>
        <w:t xml:space="preserve">With the above methods in mind, two different approaches for atmospheric forcing were considered </w:t>
      </w:r>
      <w:r w:rsidR="00497EAD" w:rsidRPr="5DBBB3F3">
        <w:rPr>
          <w:color w:val="000000" w:themeColor="text1"/>
        </w:rPr>
        <w:t>for the demonstration</w:t>
      </w:r>
      <w:r w:rsidRPr="5DBBB3F3">
        <w:rPr>
          <w:color w:val="000000" w:themeColor="text1"/>
        </w:rPr>
        <w:t xml:space="preserve">. Using method 1, the ERA5 hindcast winds and pressures were specified on a regular grid and used as model input. For comparison, the D-Flow FM/D-Wave model was also set up with parametric wind and pressure forcing (method 2) instead of the ERA5 dataset. This </w:t>
      </w:r>
      <w:r w:rsidR="00497EAD" w:rsidRPr="5DBBB3F3">
        <w:rPr>
          <w:color w:val="000000" w:themeColor="text1"/>
        </w:rPr>
        <w:t xml:space="preserve">approach </w:t>
      </w:r>
      <w:r w:rsidRPr="5DBBB3F3">
        <w:rPr>
          <w:color w:val="000000" w:themeColor="text1"/>
        </w:rPr>
        <w:t>was achieved in a manner like ADCIRC</w:t>
      </w:r>
      <w:r w:rsidR="00A4203E" w:rsidRPr="5DBBB3F3">
        <w:rPr>
          <w:color w:val="000000" w:themeColor="text1"/>
        </w:rPr>
        <w:t xml:space="preserve"> </w:t>
      </w:r>
      <w:r w:rsidRPr="5DBBB3F3">
        <w:rPr>
          <w:color w:val="000000" w:themeColor="text1"/>
        </w:rPr>
        <w:t xml:space="preserve">using the </w:t>
      </w:r>
      <w:r w:rsidRPr="5DBBB3F3">
        <w:rPr>
          <w:color w:val="000000" w:themeColor="text1"/>
        </w:rPr>
        <w:fldChar w:fldCharType="begin"/>
      </w:r>
      <w:r w:rsidRPr="5DBBB3F3">
        <w:rPr>
          <w:color w:val="000000" w:themeColor="text1"/>
        </w:rPr>
        <w:instrText xml:space="preserve"> ADDIN ZOTERO_ITEM CSL_CITATION {"citationID":"kGtbX2So","properties":{"formattedCitation":"(Holland et al., 2010)","plainCitation":"(Holland et al., 2010)","dontUpdate":true,"noteIndex":0},"citationItems":[{"id":3617,"uris":["http://zotero.org/users/local/3kZ0APB2/items/EN6RW2BJ"],"itemData":{"id":3617,"type":"article-journal","container-title":"Monthly Weather Review","issue":"12","page":"4393-4401","title":"A revised model for radial profiles of hurricane winds","volume":"138","author":[{"family":"Holland","given":"G.J."},{"family":"Belanger","given":"J.I."},{"family":"Fritz","given":"A."}],"issued":{"date-parts":[["2010"]]}}}],"schema":"https://github.com/citation-style-language/schema/raw/master/csl-citation.json"} </w:instrText>
      </w:r>
      <w:r w:rsidRPr="5DBBB3F3">
        <w:rPr>
          <w:color w:val="000000" w:themeColor="text1"/>
        </w:rPr>
        <w:fldChar w:fldCharType="separate"/>
      </w:r>
      <w:r w:rsidR="00B25C0E">
        <w:t>Holland et al. (2010)</w:t>
      </w:r>
      <w:r w:rsidRPr="5DBBB3F3">
        <w:rPr>
          <w:color w:val="000000" w:themeColor="text1"/>
        </w:rPr>
        <w:fldChar w:fldCharType="end"/>
      </w:r>
      <w:r w:rsidRPr="5DBBB3F3">
        <w:rPr>
          <w:color w:val="000000" w:themeColor="text1"/>
        </w:rPr>
        <w:t xml:space="preserve"> model and supporting relations </w:t>
      </w:r>
      <w:r w:rsidRPr="5DBBB3F3">
        <w:rPr>
          <w:color w:val="000000" w:themeColor="text1"/>
        </w:rPr>
        <w:fldChar w:fldCharType="begin"/>
      </w:r>
      <w:r w:rsidRPr="5DBBB3F3">
        <w:rPr>
          <w:color w:val="000000" w:themeColor="text1"/>
        </w:rPr>
        <w:instrText xml:space="preserve"> ADDIN ZOTERO_ITEM CSL_CITATION {"citationID":"rGneKIzh","properties":{"formattedCitation":"(Holland, 2008; Nederhoff et al., 2019)","plainCitation":"(Holland, 2008; Nederhoff et al., 2019)","noteIndex":0},"citationItems":[{"id":3616,"uris":["http://zotero.org/users/local/3kZ0APB2/items/V5WXXL33"],"itemData":{"id":3616,"type":"article-journal","container-title":"Monthly Weather Review","issue":"9","page":"3432-3445","title":"A revised hurricane pressure–wind model","volume":"136","author":[{"family":"Holland","given":"G"}],"issued":{"date-parts":[["2008"]]}}},{"id":3618,"uris":["http://zotero.org/users/local/3kZ0APB2/items/ADG4NDBB"],"itemData":{"id":3618,"type":"article-journal","container-title":"Natural Hazards and Earth System Sciences","issue":"11","page":"2359-2370","title":"Estimates of tropical cyclone geometry parameters based on best-track data","volume":"19","author":[{"family":"Nederhoff","given":"K."},{"family":"Giardino","given":"A"},{"family":"Van Ormondt","given":"M."},{"family":"Vatvani","given":"D."}],"issued":{"date-parts":[["2019"]]}}}],"schema":"https://github.com/citation-style-language/schema/raw/master/csl-citation.json"} </w:instrText>
      </w:r>
      <w:r w:rsidRPr="5DBBB3F3">
        <w:rPr>
          <w:color w:val="000000" w:themeColor="text1"/>
        </w:rPr>
        <w:fldChar w:fldCharType="separate"/>
      </w:r>
      <w:r w:rsidR="00B25C0E">
        <w:t>(Holland, 2008; Nederhoff et al., 2019)</w:t>
      </w:r>
      <w:r w:rsidRPr="5DBBB3F3">
        <w:rPr>
          <w:color w:val="000000" w:themeColor="text1"/>
        </w:rPr>
        <w:fldChar w:fldCharType="end"/>
      </w:r>
      <w:r w:rsidRPr="5DBBB3F3">
        <w:rPr>
          <w:color w:val="000000" w:themeColor="text1"/>
        </w:rPr>
        <w:t xml:space="preserve"> to replicate wind and pressure generated by Hurricane </w:t>
      </w:r>
      <w:r w:rsidR="00770BCE" w:rsidRPr="5DBBB3F3">
        <w:rPr>
          <w:color w:val="000000" w:themeColor="text1"/>
        </w:rPr>
        <w:t xml:space="preserve">Michael </w:t>
      </w:r>
      <w:r w:rsidRPr="5DBBB3F3">
        <w:rPr>
          <w:color w:val="000000" w:themeColor="text1"/>
        </w:rPr>
        <w:t>(</w:t>
      </w:r>
      <w:r w:rsidR="00770BCE" w:rsidRPr="5DBBB3F3">
        <w:rPr>
          <w:color w:val="000000" w:themeColor="text1"/>
        </w:rPr>
        <w:t>2018</w:t>
      </w:r>
      <w:r w:rsidRPr="5DBBB3F3">
        <w:rPr>
          <w:color w:val="000000" w:themeColor="text1"/>
        </w:rPr>
        <w:t>). The polar grid was generated using the Delft Dashboard application</w:t>
      </w:r>
      <w:r w:rsidR="00497EAD" w:rsidRPr="5DBBB3F3">
        <w:rPr>
          <w:color w:val="000000" w:themeColor="text1"/>
        </w:rPr>
        <w:t>. Similar approaches will be used for the other events of the demonstration.</w:t>
      </w:r>
    </w:p>
    <w:p w14:paraId="64F1E401" w14:textId="77777777" w:rsidR="00A53FE1" w:rsidRDefault="00A53FE1" w:rsidP="00A53FE1">
      <w:pPr>
        <w:jc w:val="both"/>
        <w:rPr>
          <w:szCs w:val="24"/>
          <w:u w:val="single"/>
        </w:rPr>
      </w:pPr>
    </w:p>
    <w:p w14:paraId="288BFB6C" w14:textId="608CB6B5" w:rsidR="003E6F5A" w:rsidRPr="00130A2A" w:rsidRDefault="00130A2A">
      <w:pPr>
        <w:jc w:val="both"/>
      </w:pPr>
      <w:r w:rsidRPr="00D21150">
        <w:rPr>
          <w:szCs w:val="24"/>
          <w:u w:val="single"/>
        </w:rPr>
        <w:t>NearCom</w:t>
      </w:r>
      <w:r>
        <w:t xml:space="preserve">: </w:t>
      </w:r>
      <w:r w:rsidR="00465350" w:rsidRPr="00DF314E">
        <w:t xml:space="preserve">The original Holland model </w:t>
      </w:r>
      <w:r w:rsidR="00465350">
        <w:fldChar w:fldCharType="begin"/>
      </w:r>
      <w:r w:rsidR="00465350">
        <w:instrText xml:space="preserve"> ADDIN ZOTERO_ITEM CSL_CITATION {"citationID":"qDe6uhhb","properties":{"formattedCitation":"(Holland, 1980)","plainCitation":"(Holland, 1980)","noteIndex":0},"citationItems":[{"id":3620,"uris":["http://zotero.org/users/local/3kZ0APB2/items/RESC8PMC"],"itemData":{"id":3620,"type":"article-journal","container-title":"Monthly Weather Review","page":"1212-1218","title":"An analytic model of the wind and pressure profiles in hurricanes","volume":"108","author":[{"family":"Holland","given":"G.J."}],"issued":{"date-parts":[["1980"]]}}}],"schema":"https://github.com/citation-style-language/schema/raw/master/csl-citation.json"} </w:instrText>
      </w:r>
      <w:r w:rsidR="00465350">
        <w:fldChar w:fldCharType="separate"/>
      </w:r>
      <w:r w:rsidR="00465350" w:rsidRPr="00C3195B">
        <w:t>(Holland, 1980)</w:t>
      </w:r>
      <w:r w:rsidR="00465350">
        <w:fldChar w:fldCharType="end"/>
      </w:r>
      <w:r w:rsidR="00465350">
        <w:t xml:space="preserve"> </w:t>
      </w:r>
      <w:r w:rsidR="00465350" w:rsidRPr="00DF314E">
        <w:t xml:space="preserve">was implemented in </w:t>
      </w:r>
      <w:r w:rsidR="00465350">
        <w:t>NearCom</w:t>
      </w:r>
      <w:r w:rsidR="00465350" w:rsidRPr="00DF314E">
        <w:t xml:space="preserve"> to model wind/pressure forcing in storm surge simulations. The model also has an optional wind/pressure input which can come from </w:t>
      </w:r>
      <w:r w:rsidR="00465350">
        <w:t xml:space="preserve">a </w:t>
      </w:r>
      <w:r w:rsidR="00465350" w:rsidRPr="00DF314E">
        <w:t xml:space="preserve">large-scale model. In </w:t>
      </w:r>
      <w:r w:rsidR="00465350">
        <w:t>NearCom</w:t>
      </w:r>
      <w:r w:rsidR="00465350" w:rsidRPr="00DF314E">
        <w:t xml:space="preserve"> applications for storm events, the wind/pressure data are provided by a large-scale model, consistent with the boundary conditions from the same large-scale model</w:t>
      </w:r>
      <w:r w:rsidR="00BE7FD9">
        <w:t>.</w:t>
      </w:r>
    </w:p>
    <w:p w14:paraId="1D9B29CE" w14:textId="77777777" w:rsidR="00130A2A" w:rsidRDefault="00130A2A">
      <w:pPr>
        <w:jc w:val="both"/>
      </w:pPr>
    </w:p>
    <w:p w14:paraId="625D27BA" w14:textId="21CDCAA5" w:rsidR="1EBB33F3" w:rsidRDefault="28F2A962" w:rsidP="1EBB33F3">
      <w:pPr>
        <w:jc w:val="both"/>
      </w:pPr>
      <w:r w:rsidRPr="00C26868">
        <w:rPr>
          <w:u w:val="single"/>
        </w:rPr>
        <w:t>CSHORE</w:t>
      </w:r>
      <w:r>
        <w:t xml:space="preserve">: CSHORE has the option to add wind forcing </w:t>
      </w:r>
      <w:r w:rsidR="28573ED8">
        <w:t>by specifying a representative 10-m elevation wind speed and direction for the entire t</w:t>
      </w:r>
      <w:r w:rsidR="46D6F8EF">
        <w:t xml:space="preserve">ransect at each time step. </w:t>
      </w:r>
      <w:r w:rsidR="00B3692D">
        <w:t>Wind</w:t>
      </w:r>
      <w:r w:rsidR="744C0C03">
        <w:t xml:space="preserve"> will be included in the CSHORE simulations. </w:t>
      </w:r>
    </w:p>
    <w:p w14:paraId="7F1595C2" w14:textId="3C25E8EB" w:rsidR="26F73D49" w:rsidRDefault="26F73D49" w:rsidP="26F73D49">
      <w:pPr>
        <w:jc w:val="both"/>
      </w:pPr>
    </w:p>
    <w:p w14:paraId="39815823" w14:textId="6710CA02" w:rsidR="006A5AED" w:rsidRPr="006A5AED" w:rsidRDefault="00797D98" w:rsidP="006A5AED">
      <w:pPr>
        <w:pStyle w:val="Heading2"/>
      </w:pPr>
      <w:bookmarkStart w:id="42" w:name="_Toc143943586"/>
      <w:r w:rsidRPr="006A5AED">
        <w:t>5.3</w:t>
      </w:r>
      <w:r w:rsidRPr="006A5AED">
        <w:tab/>
        <w:t xml:space="preserve">DESIGN AND LAYOUT OF TECHNOLOGY AND METHODOLOGY </w:t>
      </w:r>
      <w:sdt>
        <w:sdtPr>
          <w:tag w:val="goog_rdk_89"/>
          <w:id w:val="-1362586269"/>
        </w:sdtPr>
        <w:sdtEndPr/>
        <w:sdtContent/>
      </w:sdt>
      <w:sdt>
        <w:sdtPr>
          <w:tag w:val="goog_rdk_90"/>
          <w:id w:val="1381821276"/>
        </w:sdtPr>
        <w:sdtEndPr/>
        <w:sdtContent/>
      </w:sdt>
      <w:sdt>
        <w:sdtPr>
          <w:tag w:val="goog_rdk_91"/>
          <w:id w:val="-1984454753"/>
        </w:sdtPr>
        <w:sdtEndPr/>
        <w:sdtContent/>
      </w:sdt>
      <w:r w:rsidRPr="006A5AED">
        <w:t>COMPONENTS</w:t>
      </w:r>
      <w:bookmarkEnd w:id="42"/>
    </w:p>
    <w:p w14:paraId="0000025F" w14:textId="01767C0B" w:rsidR="00E20E02" w:rsidRDefault="00E20E02" w:rsidP="006A5AED">
      <w:pPr>
        <w:pStyle w:val="Heading2"/>
      </w:pPr>
    </w:p>
    <w:p w14:paraId="00000260" w14:textId="77777777" w:rsidR="00E20E02" w:rsidRDefault="00797D98" w:rsidP="006A5AED">
      <w:pPr>
        <w:pStyle w:val="Heading3"/>
      </w:pPr>
      <w:bookmarkStart w:id="43" w:name="_Toc143943587"/>
      <w:r>
        <w:t>5.3.1 Baseline simulations</w:t>
      </w:r>
      <w:bookmarkEnd w:id="43"/>
    </w:p>
    <w:p w14:paraId="2E44643E" w14:textId="77777777" w:rsidR="00AB3000" w:rsidRDefault="00AB3000"/>
    <w:p w14:paraId="00000261" w14:textId="3E71C94D" w:rsidR="00E20E02" w:rsidRPr="00AB3000" w:rsidRDefault="00927F85" w:rsidP="00AB3000">
      <w:pPr>
        <w:jc w:val="both"/>
      </w:pPr>
      <w:r w:rsidRPr="00AB3000">
        <w:t xml:space="preserve">Baseline simulations are </w:t>
      </w:r>
      <w:r w:rsidRPr="00035091">
        <w:t>those using the known hurricane param</w:t>
      </w:r>
      <w:r w:rsidR="00AB3000" w:rsidRPr="00035091">
        <w:t>e</w:t>
      </w:r>
      <w:r w:rsidRPr="00035091">
        <w:t>ters as obtained from ERA5</w:t>
      </w:r>
      <w:r w:rsidR="00AB3000" w:rsidRPr="00035091">
        <w:t xml:space="preserve"> reanalysis or statistics fed into the Holland model.</w:t>
      </w:r>
      <w:r w:rsidR="00AB3000" w:rsidRPr="00AB3000">
        <w:t xml:space="preserve"> The baseline conditions generally serve for validation/calibration purposes and as the comparator for forcing and degradation modifications. </w:t>
      </w:r>
    </w:p>
    <w:p w14:paraId="00000262" w14:textId="77777777" w:rsidR="00E20E02" w:rsidRDefault="00E20E02">
      <w:pPr>
        <w:rPr>
          <w:b/>
        </w:rPr>
      </w:pPr>
    </w:p>
    <w:p w14:paraId="00000263" w14:textId="24A6471B" w:rsidR="00E20E02" w:rsidRDefault="00797D98" w:rsidP="006A5AED">
      <w:pPr>
        <w:pStyle w:val="Heading3"/>
      </w:pPr>
      <w:bookmarkStart w:id="44" w:name="_Toc143943588"/>
      <w:r>
        <w:t xml:space="preserve">5.3.2 Hurricane </w:t>
      </w:r>
      <w:r w:rsidR="009A0987">
        <w:t>Michael</w:t>
      </w:r>
      <w:r>
        <w:t>: Parameter Alteration</w:t>
      </w:r>
      <w:bookmarkEnd w:id="44"/>
    </w:p>
    <w:p w14:paraId="00000264" w14:textId="77777777" w:rsidR="00E20E02" w:rsidRDefault="00E20E02">
      <w:pPr>
        <w:rPr>
          <w:b/>
          <w:highlight w:val="yellow"/>
        </w:rPr>
      </w:pPr>
    </w:p>
    <w:p w14:paraId="00000265" w14:textId="282F4D09" w:rsidR="00E20E02" w:rsidRDefault="00797D98" w:rsidP="006312FD">
      <w:pPr>
        <w:jc w:val="both"/>
      </w:pPr>
      <w:r>
        <w:t xml:space="preserve">A thorough parametric effort will be undertaken to determine the response at </w:t>
      </w:r>
      <w:r w:rsidR="009A0987">
        <w:t>Tyndall</w:t>
      </w:r>
      <w:r>
        <w:t xml:space="preserve"> to altering relevant parameters for Hurricane </w:t>
      </w:r>
      <w:r w:rsidR="009A0987">
        <w:t>Michael</w:t>
      </w:r>
      <w:r>
        <w:t>. The baseline simulation will be altered for:</w:t>
      </w:r>
    </w:p>
    <w:p w14:paraId="00000266" w14:textId="77777777" w:rsidR="00E20E02" w:rsidRDefault="00E20E02" w:rsidP="006312FD">
      <w:pPr>
        <w:jc w:val="both"/>
      </w:pPr>
    </w:p>
    <w:p w14:paraId="00000267" w14:textId="77777777" w:rsidR="00E20E02" w:rsidRDefault="00797D98" w:rsidP="006312FD">
      <w:pPr>
        <w:jc w:val="both"/>
      </w:pPr>
      <w:r>
        <w:t>A) SLR. Mean sea level in each model will be modified following Sweet et al. (2022) for “Intermediate-Low” scenarios for the US East Coast: 0.4 m, 0.8 m, 1.3 m, projected for years 2050, 2100 and 2150.</w:t>
      </w:r>
    </w:p>
    <w:p w14:paraId="00000268" w14:textId="77777777" w:rsidR="00E20E02" w:rsidRDefault="00E20E02" w:rsidP="006312FD">
      <w:pPr>
        <w:jc w:val="both"/>
      </w:pPr>
    </w:p>
    <w:p w14:paraId="00000269" w14:textId="4ECC7106" w:rsidR="00E20E02" w:rsidRDefault="00797D98" w:rsidP="006312FD">
      <w:pPr>
        <w:jc w:val="both"/>
      </w:pPr>
      <w:r>
        <w:t>B) Central Pressure Drop. T</w:t>
      </w:r>
      <w:r w:rsidR="00DF314E">
        <w:t>h</w:t>
      </w:r>
      <w:r>
        <w:t>e central pressure will be modified following Mousavi et al. (2011) for sea surface temperature increases of 1.5°</w:t>
      </w:r>
      <w:r w:rsidR="00B3692D">
        <w:t xml:space="preserve"> and </w:t>
      </w:r>
      <w:r>
        <w:t>3°</w:t>
      </w:r>
      <w:r w:rsidR="00B3692D">
        <w:t xml:space="preserve"> </w:t>
      </w:r>
      <w:r>
        <w:t xml:space="preserve">C; leading to central pressure drops </w:t>
      </w:r>
      <w:commentRangeStart w:id="45"/>
      <w:r>
        <w:t xml:space="preserve">of 12%, </w:t>
      </w:r>
      <w:r w:rsidR="00B3692D">
        <w:t xml:space="preserve">and </w:t>
      </w:r>
      <w:r>
        <w:t>24%,</w:t>
      </w:r>
      <w:r w:rsidR="00B3692D">
        <w:t xml:space="preserve"> </w:t>
      </w:r>
      <w:r>
        <w:t>respectively.</w:t>
      </w:r>
      <w:commentRangeEnd w:id="45"/>
      <w:r w:rsidR="002B2321">
        <w:rPr>
          <w:rStyle w:val="CommentReference"/>
        </w:rPr>
        <w:commentReference w:id="45"/>
      </w:r>
    </w:p>
    <w:p w14:paraId="0000026A" w14:textId="77777777" w:rsidR="00E20E02" w:rsidRDefault="00E20E02" w:rsidP="006312FD">
      <w:pPr>
        <w:jc w:val="both"/>
      </w:pPr>
    </w:p>
    <w:p w14:paraId="0000026B" w14:textId="14D42B03" w:rsidR="00E20E02" w:rsidRDefault="00797D98" w:rsidP="006312FD">
      <w:pPr>
        <w:jc w:val="both"/>
      </w:pPr>
      <w:r>
        <w:t xml:space="preserve">C) Hurricane Track. Track changes following Salehi (2018) using multiples of the radius of maximum winds; here 55 NM either side of the present track. </w:t>
      </w:r>
    </w:p>
    <w:p w14:paraId="0000026C" w14:textId="77777777" w:rsidR="00E20E02" w:rsidRDefault="00E20E02" w:rsidP="006312FD">
      <w:pPr>
        <w:jc w:val="both"/>
      </w:pPr>
    </w:p>
    <w:p w14:paraId="0000026D" w14:textId="2A82C45E" w:rsidR="00E20E02" w:rsidRDefault="00797D98" w:rsidP="006312FD">
      <w:pPr>
        <w:jc w:val="both"/>
      </w:pPr>
      <w:r>
        <w:t>D) Wind Speed. Wind will be modified using changes following Camelo et al. (2020) and Emanuel (1987) where the speed increases by 5% for every degree increase of sea surface temperature. That is, 7.5%, 15%, and 22.5% respectively for the used sea surface temperature increases.</w:t>
      </w:r>
    </w:p>
    <w:p w14:paraId="00000270" w14:textId="77777777" w:rsidR="00E20E02" w:rsidRDefault="00E20E02">
      <w:pPr>
        <w:rPr>
          <w:b/>
          <w:highlight w:val="yellow"/>
        </w:rPr>
      </w:pPr>
    </w:p>
    <w:p w14:paraId="00000271" w14:textId="77777777" w:rsidR="00E20E02" w:rsidRPr="00AB3000" w:rsidRDefault="00797D98" w:rsidP="006A5AED">
      <w:pPr>
        <w:pStyle w:val="Heading3"/>
      </w:pPr>
      <w:bookmarkStart w:id="46" w:name="_Toc143943589"/>
      <w:r w:rsidRPr="00AB3000">
        <w:t>5.3.2 Degradation</w:t>
      </w:r>
      <w:bookmarkEnd w:id="46"/>
    </w:p>
    <w:p w14:paraId="00000272" w14:textId="09A6AB4C" w:rsidR="00E20E02" w:rsidRPr="00AB3000" w:rsidRDefault="00E20E02">
      <w:pPr>
        <w:rPr>
          <w:b/>
        </w:rPr>
      </w:pPr>
    </w:p>
    <w:p w14:paraId="0000027A" w14:textId="150092F3" w:rsidR="00E20E02" w:rsidRPr="0027104F" w:rsidRDefault="00AB3000">
      <w:pPr>
        <w:jc w:val="both"/>
      </w:pPr>
      <w:r w:rsidRPr="00AB3000">
        <w:t xml:space="preserve">Degradation simulations consist of the modifications described in </w:t>
      </w:r>
      <w:r w:rsidRPr="00C37A4B">
        <w:t>Section 5.1</w:t>
      </w:r>
      <w:r w:rsidRPr="00AB3000">
        <w:t xml:space="preserve">. Only a single parameter is degraded/altered for a particular simulation with a chosen model. </w:t>
      </w:r>
    </w:p>
    <w:p w14:paraId="4A467E2A" w14:textId="77777777" w:rsidR="003E6F5A" w:rsidRDefault="003E6F5A">
      <w:pPr>
        <w:jc w:val="both"/>
        <w:rPr>
          <w:szCs w:val="24"/>
        </w:rPr>
      </w:pPr>
    </w:p>
    <w:p w14:paraId="0000027B" w14:textId="4449311C" w:rsidR="00E20E02" w:rsidRDefault="00797D98" w:rsidP="006A5AED">
      <w:pPr>
        <w:pStyle w:val="Heading2"/>
      </w:pPr>
      <w:bookmarkStart w:id="47" w:name="_Toc143943590"/>
      <w:r>
        <w:t>5.4</w:t>
      </w:r>
      <w:r>
        <w:tab/>
        <w:t>FIELD TESTING</w:t>
      </w:r>
      <w:bookmarkEnd w:id="47"/>
    </w:p>
    <w:p w14:paraId="46EDE500" w14:textId="77777777" w:rsidR="006312FD" w:rsidRPr="006312FD" w:rsidRDefault="006312FD" w:rsidP="006312FD"/>
    <w:p w14:paraId="0000027C" w14:textId="2F770512" w:rsidR="00E20E02" w:rsidRDefault="00797D98">
      <w:pPr>
        <w:jc w:val="both"/>
        <w:rPr>
          <w:szCs w:val="24"/>
        </w:rPr>
      </w:pPr>
      <w:r>
        <w:rPr>
          <w:szCs w:val="24"/>
        </w:rPr>
        <w:t>There is no field testing to be conducted as part of this demonstration plan</w:t>
      </w:r>
      <w:r w:rsidR="006312FD">
        <w:rPr>
          <w:szCs w:val="24"/>
        </w:rPr>
        <w:t>.</w:t>
      </w:r>
    </w:p>
    <w:p w14:paraId="5423B3FA" w14:textId="77777777" w:rsidR="006312FD" w:rsidRDefault="006312FD">
      <w:pPr>
        <w:jc w:val="both"/>
        <w:rPr>
          <w:szCs w:val="24"/>
        </w:rPr>
      </w:pPr>
    </w:p>
    <w:p w14:paraId="0000027D" w14:textId="1A261A79" w:rsidR="00E20E02" w:rsidRDefault="00797D98" w:rsidP="006A5AED">
      <w:pPr>
        <w:pStyle w:val="Heading2"/>
      </w:pPr>
      <w:bookmarkStart w:id="48" w:name="_Toc143943591"/>
      <w:r>
        <w:t>5.5</w:t>
      </w:r>
      <w:r>
        <w:tab/>
        <w:t xml:space="preserve">SAMPLING </w:t>
      </w:r>
      <w:sdt>
        <w:sdtPr>
          <w:tag w:val="goog_rdk_92"/>
          <w:id w:val="1491982799"/>
        </w:sdtPr>
        <w:sdtEndPr/>
        <w:sdtContent/>
      </w:sdt>
      <w:r>
        <w:t>PROTOCOL</w:t>
      </w:r>
      <w:bookmarkEnd w:id="48"/>
    </w:p>
    <w:p w14:paraId="0000027E" w14:textId="4508359C" w:rsidR="00E20E02" w:rsidRDefault="00797D98" w:rsidP="007E6073">
      <w:pPr>
        <w:jc w:val="both"/>
        <w:rPr>
          <w:szCs w:val="24"/>
        </w:rPr>
      </w:pPr>
      <w:r>
        <w:rPr>
          <w:szCs w:val="24"/>
        </w:rPr>
        <w:t xml:space="preserve">No team generated field sampling will be conducted. Model data at each grid point and at relevant locations to available field data will be archived from the simulations. </w:t>
      </w:r>
      <w:r w:rsidR="007E7B47">
        <w:rPr>
          <w:szCs w:val="24"/>
        </w:rPr>
        <w:t>The local POC, Lance Ma</w:t>
      </w:r>
      <w:r w:rsidR="000B6B73">
        <w:rPr>
          <w:szCs w:val="24"/>
        </w:rPr>
        <w:t>r</w:t>
      </w:r>
      <w:r w:rsidR="007E7B47">
        <w:rPr>
          <w:szCs w:val="24"/>
        </w:rPr>
        <w:t xml:space="preserve">rano (USACE) will help coordinate </w:t>
      </w:r>
      <w:r w:rsidR="000344A2">
        <w:rPr>
          <w:szCs w:val="24"/>
        </w:rPr>
        <w:t>data availability from other researchers conducting field efforts at Tyndall.</w:t>
      </w:r>
    </w:p>
    <w:p w14:paraId="10295494" w14:textId="77777777" w:rsidR="007E6073" w:rsidRDefault="007E6073" w:rsidP="007E6073">
      <w:pPr>
        <w:jc w:val="both"/>
        <w:rPr>
          <w:szCs w:val="24"/>
        </w:rPr>
      </w:pPr>
    </w:p>
    <w:p w14:paraId="7726F5A8" w14:textId="4A475A80" w:rsidR="00FF3E9D" w:rsidRDefault="013603D8" w:rsidP="00C37A4B">
      <w:pPr>
        <w:spacing w:after="160"/>
        <w:jc w:val="both"/>
        <w:rPr>
          <w:color w:val="000000" w:themeColor="text1"/>
        </w:rPr>
      </w:pPr>
      <w:r w:rsidRPr="0BBD7FBB">
        <w:rPr>
          <w:color w:val="000000" w:themeColor="text1"/>
          <w:u w:val="single"/>
        </w:rPr>
        <w:t>Anecdotal Data</w:t>
      </w:r>
      <w:r w:rsidR="48E5C0A1" w:rsidRPr="0BBD7FBB">
        <w:rPr>
          <w:color w:val="000000" w:themeColor="text1"/>
          <w:u w:val="single"/>
        </w:rPr>
        <w:t xml:space="preserve"> and Elevation Models</w:t>
      </w:r>
      <w:r w:rsidRPr="0BBD7FBB">
        <w:rPr>
          <w:color w:val="000000" w:themeColor="text1"/>
        </w:rPr>
        <w:t xml:space="preserve">: </w:t>
      </w:r>
      <w:r w:rsidR="1A6E5FCF" w:rsidRPr="0BBD7FBB">
        <w:rPr>
          <w:color w:val="000000" w:themeColor="text1"/>
        </w:rPr>
        <w:t xml:space="preserve">TWL and onshore flooding information for the wider study area (Laguna Beach to Mexico Beach) </w:t>
      </w:r>
      <w:r w:rsidR="21AECA97" w:rsidRPr="0BBD7FBB">
        <w:rPr>
          <w:color w:val="000000" w:themeColor="text1"/>
        </w:rPr>
        <w:t>are</w:t>
      </w:r>
      <w:r w:rsidR="1A6E5FCF" w:rsidRPr="0BBD7FBB">
        <w:rPr>
          <w:color w:val="000000" w:themeColor="text1"/>
        </w:rPr>
        <w:t xml:space="preserve"> sourced from USGS Flood Event Viewer (USGS, 2018). Around Tyndall AFB, two high water marks </w:t>
      </w:r>
      <w:r w:rsidR="3233039F" w:rsidRPr="0BBD7FBB">
        <w:rPr>
          <w:color w:val="000000" w:themeColor="text1"/>
        </w:rPr>
        <w:t>a</w:t>
      </w:r>
      <w:r w:rsidR="1A6E5FCF" w:rsidRPr="0BBD7FBB">
        <w:rPr>
          <w:color w:val="000000" w:themeColor="text1"/>
        </w:rPr>
        <w:t xml:space="preserve">re assessed, one as a seed line inside the Officer’s Club, and one as a debris line on a gravel road. At Mexico Beach where the flooding levels were much higher, many high water marks </w:t>
      </w:r>
      <w:r w:rsidR="1AFEAB29" w:rsidRPr="0BBD7FBB">
        <w:rPr>
          <w:color w:val="000000" w:themeColor="text1"/>
        </w:rPr>
        <w:t>a</w:t>
      </w:r>
      <w:r w:rsidR="1A6E5FCF" w:rsidRPr="0BBD7FBB">
        <w:rPr>
          <w:color w:val="000000" w:themeColor="text1"/>
        </w:rPr>
        <w:t xml:space="preserve">re assessed from seed lines (20+). </w:t>
      </w:r>
    </w:p>
    <w:p w14:paraId="346C83A8" w14:textId="1126120F" w:rsidR="00FF3E9D" w:rsidRDefault="1A6E5FCF" w:rsidP="00C37A4B">
      <w:pPr>
        <w:spacing w:after="160"/>
        <w:jc w:val="both"/>
      </w:pPr>
      <w:commentRangeStart w:id="49"/>
      <w:r w:rsidRPr="0BBD7FBB">
        <w:rPr>
          <w:color w:val="000000" w:themeColor="text1"/>
        </w:rPr>
        <w:t>Changes</w:t>
      </w:r>
      <w:commentRangeEnd w:id="49"/>
      <w:r w:rsidR="004E06D3">
        <w:rPr>
          <w:rStyle w:val="CommentReference"/>
        </w:rPr>
        <w:commentReference w:id="49"/>
      </w:r>
      <w:r w:rsidRPr="0BBD7FBB">
        <w:rPr>
          <w:color w:val="000000" w:themeColor="text1"/>
        </w:rPr>
        <w:t xml:space="preserve"> in topography and bathymetry </w:t>
      </w:r>
      <w:r w:rsidR="3E61E205" w:rsidRPr="0BBD7FBB">
        <w:rPr>
          <w:color w:val="000000" w:themeColor="text1"/>
        </w:rPr>
        <w:t>a</w:t>
      </w:r>
      <w:r w:rsidRPr="0BBD7FBB">
        <w:rPr>
          <w:color w:val="000000" w:themeColor="text1"/>
        </w:rPr>
        <w:t xml:space="preserve">re assessed using freely available LiDAR data sourced from NOAA Data Access Viewer. Pre-storm onshore (above 0 m MSL) elevation </w:t>
      </w:r>
      <w:r w:rsidR="5816B85C" w:rsidRPr="0BBD7FBB">
        <w:rPr>
          <w:color w:val="000000" w:themeColor="text1"/>
        </w:rPr>
        <w:t>i</w:t>
      </w:r>
      <w:r w:rsidRPr="0BBD7FBB">
        <w:rPr>
          <w:color w:val="000000" w:themeColor="text1"/>
        </w:rPr>
        <w:t>s assumed as the 2017 Northwest Florida Water Management District (NWFWMD) Lidar DEM: Lower Choctawhatchee Layer, recorded March 5</w:t>
      </w:r>
      <w:r w:rsidRPr="0BBD7FBB">
        <w:rPr>
          <w:color w:val="000000" w:themeColor="text1"/>
          <w:vertAlign w:val="superscript"/>
        </w:rPr>
        <w:t>th</w:t>
      </w:r>
      <w:r w:rsidRPr="0BBD7FBB">
        <w:rPr>
          <w:color w:val="000000" w:themeColor="text1"/>
        </w:rPr>
        <w:t xml:space="preserve">, 2017, with cell size of 1 m and a </w:t>
      </w:r>
      <w:r w:rsidR="2D909A1E" w:rsidRPr="0BBD7FBB">
        <w:rPr>
          <w:color w:val="000000" w:themeColor="text1"/>
        </w:rPr>
        <w:t>n</w:t>
      </w:r>
      <w:r w:rsidRPr="0BBD7FBB">
        <w:rPr>
          <w:color w:val="000000" w:themeColor="text1"/>
        </w:rPr>
        <w:t xml:space="preserve">on-vegetated </w:t>
      </w:r>
      <w:r w:rsidR="2687C379" w:rsidRPr="0BBD7FBB">
        <w:rPr>
          <w:color w:val="000000" w:themeColor="text1"/>
        </w:rPr>
        <w:t>v</w:t>
      </w:r>
      <w:r w:rsidRPr="0BBD7FBB">
        <w:rPr>
          <w:color w:val="000000" w:themeColor="text1"/>
        </w:rPr>
        <w:t xml:space="preserve">ertical </w:t>
      </w:r>
      <w:r w:rsidR="5D45CBBA" w:rsidRPr="0BBD7FBB">
        <w:rPr>
          <w:color w:val="000000" w:themeColor="text1"/>
        </w:rPr>
        <w:t>a</w:t>
      </w:r>
      <w:r w:rsidRPr="0BBD7FBB">
        <w:rPr>
          <w:color w:val="000000" w:themeColor="text1"/>
        </w:rPr>
        <w:t>ccuracy</w:t>
      </w:r>
      <w:r w:rsidR="60EE800D" w:rsidRPr="0BBD7FBB">
        <w:rPr>
          <w:color w:val="000000" w:themeColor="text1"/>
        </w:rPr>
        <w:t xml:space="preserve"> of</w:t>
      </w:r>
      <w:r w:rsidRPr="0BBD7FBB">
        <w:rPr>
          <w:color w:val="000000" w:themeColor="text1"/>
        </w:rPr>
        <w:t xml:space="preserve"> </w:t>
      </w:r>
      <w:r w:rsidR="00411519">
        <w:rPr>
          <w:color w:val="000000" w:themeColor="text1"/>
        </w:rPr>
        <w:t>0.099 m</w:t>
      </w:r>
      <w:r w:rsidRPr="0BBD7FBB">
        <w:rPr>
          <w:color w:val="000000" w:themeColor="text1"/>
        </w:rPr>
        <w:t xml:space="preserve"> at 95% confidence interval. Post-storm onshore elevation </w:t>
      </w:r>
      <w:r w:rsidR="17EF0854" w:rsidRPr="0BBD7FBB">
        <w:rPr>
          <w:color w:val="000000" w:themeColor="text1"/>
        </w:rPr>
        <w:t>i</w:t>
      </w:r>
      <w:r w:rsidRPr="0BBD7FBB">
        <w:rPr>
          <w:color w:val="000000" w:themeColor="text1"/>
        </w:rPr>
        <w:t>s assumed as the 2018 USACE FEMA Post-Michael Topo</w:t>
      </w:r>
      <w:r w:rsidR="71CFE62D" w:rsidRPr="0BBD7FBB">
        <w:rPr>
          <w:color w:val="000000" w:themeColor="text1"/>
        </w:rPr>
        <w:t>/</w:t>
      </w:r>
      <w:r w:rsidRPr="0BBD7FBB">
        <w:rPr>
          <w:color w:val="000000" w:themeColor="text1"/>
        </w:rPr>
        <w:t>bathy Lidar DEM: Florida Panhandle Layer, recorded November 6</w:t>
      </w:r>
      <w:r w:rsidRPr="0BBD7FBB">
        <w:rPr>
          <w:color w:val="000000" w:themeColor="text1"/>
          <w:vertAlign w:val="superscript"/>
        </w:rPr>
        <w:t>th</w:t>
      </w:r>
      <w:r w:rsidRPr="0BBD7FBB">
        <w:rPr>
          <w:color w:val="000000" w:themeColor="text1"/>
        </w:rPr>
        <w:t xml:space="preserve"> 2018, with cell size of 1 m and compiled to meet 19.6 cm vertical accuracy at 95% confidence interval. Offshore bathymetry (below 0 m MSL, out to approximately the 20</w:t>
      </w:r>
      <w:r w:rsidR="7D701986" w:rsidRPr="0BBD7FBB">
        <w:rPr>
          <w:color w:val="000000" w:themeColor="text1"/>
        </w:rPr>
        <w:t xml:space="preserve"> </w:t>
      </w:r>
      <w:r w:rsidRPr="0BBD7FBB">
        <w:rPr>
          <w:color w:val="000000" w:themeColor="text1"/>
        </w:rPr>
        <w:t>m depth contour)</w:t>
      </w:r>
      <w:r w:rsidR="59F93016" w:rsidRPr="0BBD7FBB">
        <w:rPr>
          <w:color w:val="000000" w:themeColor="text1"/>
        </w:rPr>
        <w:t xml:space="preserve"> i</w:t>
      </w:r>
      <w:r w:rsidRPr="0BBD7FBB">
        <w:rPr>
          <w:color w:val="000000" w:themeColor="text1"/>
        </w:rPr>
        <w:t>s assumed as the Continuously Updated Digital Elevation Model (CUDEM) - 1/9 Arc-Second Resolution Bathymetric-Topographic Tiles Layer, with a cell size of 3 m, and an approximate vertical accuracy of 50 cm.</w:t>
      </w:r>
    </w:p>
    <w:p w14:paraId="29581193" w14:textId="11E9A9E9" w:rsidR="00FF3E9D" w:rsidRDefault="00FF3E9D" w:rsidP="007E6073">
      <w:pPr>
        <w:pStyle w:val="NormalWeb"/>
        <w:spacing w:before="0" w:beforeAutospacing="0" w:after="0" w:afterAutospacing="0" w:line="276" w:lineRule="auto"/>
        <w:jc w:val="both"/>
        <w:rPr>
          <w:color w:val="000000"/>
        </w:rPr>
      </w:pPr>
    </w:p>
    <w:p w14:paraId="06818BF6" w14:textId="77777777" w:rsidR="007E6073" w:rsidRDefault="007E6073" w:rsidP="007E6073">
      <w:pPr>
        <w:pStyle w:val="NormalWeb"/>
        <w:spacing w:before="0" w:beforeAutospacing="0" w:after="0" w:afterAutospacing="0" w:line="276" w:lineRule="auto"/>
        <w:jc w:val="both"/>
      </w:pPr>
    </w:p>
    <w:p w14:paraId="32A6FB5C" w14:textId="7DAB536F" w:rsidR="00FF3E9D" w:rsidRDefault="00FF3E9D" w:rsidP="007E6073">
      <w:pPr>
        <w:pStyle w:val="NormalWeb"/>
        <w:spacing w:before="0" w:beforeAutospacing="0" w:after="0" w:afterAutospacing="0" w:line="276" w:lineRule="auto"/>
        <w:jc w:val="both"/>
        <w:rPr>
          <w:color w:val="000000" w:themeColor="text1"/>
        </w:rPr>
      </w:pPr>
      <w:r w:rsidRPr="0BBD7FBB">
        <w:rPr>
          <w:color w:val="000000" w:themeColor="text1"/>
          <w:u w:val="single"/>
        </w:rPr>
        <w:t>NOAA Buoys &amp; Tide Gauges</w:t>
      </w:r>
      <w:r w:rsidRPr="0BBD7FBB">
        <w:rPr>
          <w:color w:val="000000" w:themeColor="text1"/>
        </w:rPr>
        <w:t>: In addition to the community reported flood extent, the coupled D-Flow FM/D-Wave model setup w</w:t>
      </w:r>
      <w:r w:rsidR="004F4100">
        <w:rPr>
          <w:color w:val="000000" w:themeColor="text1"/>
        </w:rPr>
        <w:t>ill be</w:t>
      </w:r>
      <w:r w:rsidRPr="0BBD7FBB">
        <w:rPr>
          <w:color w:val="000000" w:themeColor="text1"/>
        </w:rPr>
        <w:t xml:space="preserve"> validated by comparing the modeled waves, and surge to observations at offshore buoys (</w:t>
      </w:r>
      <w:hyperlink r:id="rId55">
        <w:r w:rsidR="013603D8" w:rsidRPr="0BBD7FBB">
          <w:rPr>
            <w:rStyle w:val="Hyperlink"/>
            <w:color w:val="1155CC"/>
          </w:rPr>
          <w:t>National Data Buoy Center</w:t>
        </w:r>
      </w:hyperlink>
      <w:r w:rsidRPr="0BBD7FBB">
        <w:rPr>
          <w:color w:val="000000" w:themeColor="text1"/>
        </w:rPr>
        <w:t>)</w:t>
      </w:r>
      <w:r w:rsidR="005C5609" w:rsidRPr="0BBD7FBB">
        <w:rPr>
          <w:color w:val="000000" w:themeColor="text1"/>
        </w:rPr>
        <w:t xml:space="preserve"> and</w:t>
      </w:r>
      <w:r w:rsidRPr="0BBD7FBB">
        <w:rPr>
          <w:color w:val="000000" w:themeColor="text1"/>
        </w:rPr>
        <w:t xml:space="preserve"> tide gauges (</w:t>
      </w:r>
      <w:hyperlink r:id="rId56">
        <w:r w:rsidR="013603D8" w:rsidRPr="0BBD7FBB">
          <w:rPr>
            <w:rStyle w:val="Hyperlink"/>
            <w:color w:val="1155CC"/>
          </w:rPr>
          <w:t>NOAA Tides &amp; Currents</w:t>
        </w:r>
      </w:hyperlink>
      <w:r w:rsidRPr="0BBD7FBB">
        <w:rPr>
          <w:color w:val="000000" w:themeColor="text1"/>
        </w:rPr>
        <w:t xml:space="preserve">) during Hurricane </w:t>
      </w:r>
      <w:r w:rsidR="005C5609" w:rsidRPr="0BBD7FBB">
        <w:rPr>
          <w:color w:val="000000" w:themeColor="text1"/>
        </w:rPr>
        <w:t>Michael</w:t>
      </w:r>
      <w:r w:rsidRPr="0BBD7FBB">
        <w:rPr>
          <w:color w:val="000000" w:themeColor="text1"/>
        </w:rPr>
        <w:t xml:space="preserve"> (201</w:t>
      </w:r>
      <w:r w:rsidR="005C5609" w:rsidRPr="0BBD7FBB">
        <w:rPr>
          <w:color w:val="000000" w:themeColor="text1"/>
        </w:rPr>
        <w:t>8</w:t>
      </w:r>
      <w:r w:rsidRPr="0BBD7FBB">
        <w:rPr>
          <w:color w:val="000000" w:themeColor="text1"/>
        </w:rPr>
        <w:t>).</w:t>
      </w:r>
      <w:r w:rsidR="506608C8" w:rsidRPr="0BBD7FBB">
        <w:rPr>
          <w:color w:val="000000" w:themeColor="text1"/>
        </w:rPr>
        <w:t xml:space="preserve"> </w:t>
      </w:r>
    </w:p>
    <w:p w14:paraId="6E57A1D3" w14:textId="77777777" w:rsidR="004F4100" w:rsidRDefault="004F4100" w:rsidP="007E6073">
      <w:pPr>
        <w:pStyle w:val="NormalWeb"/>
        <w:spacing w:before="0" w:beforeAutospacing="0" w:after="0" w:afterAutospacing="0" w:line="276" w:lineRule="auto"/>
        <w:jc w:val="both"/>
        <w:rPr>
          <w:color w:val="000000"/>
        </w:rPr>
      </w:pPr>
    </w:p>
    <w:p w14:paraId="4BFF9DFE" w14:textId="716D7D1E" w:rsidR="506608C8" w:rsidRDefault="506608C8" w:rsidP="002E1BA1">
      <w:pPr>
        <w:spacing w:after="160"/>
        <w:jc w:val="both"/>
      </w:pPr>
      <w:r w:rsidRPr="0BBD7FBB">
        <w:rPr>
          <w:color w:val="000000" w:themeColor="text1"/>
        </w:rPr>
        <w:t>A Hobo barometric sensor was placed on the Mexico Beach P</w:t>
      </w:r>
      <w:r w:rsidR="004F4100">
        <w:rPr>
          <w:color w:val="000000" w:themeColor="text1"/>
        </w:rPr>
        <w:t>ie</w:t>
      </w:r>
      <w:r w:rsidRPr="0BBD7FBB">
        <w:rPr>
          <w:color w:val="000000" w:themeColor="text1"/>
        </w:rPr>
        <w:t xml:space="preserve">r for the duration of the storm, STD Site No. FLBAY03283 (USGS), water levels were recorded every 30 s, with readings near the shoreline at Mexico Beach, approximately </w:t>
      </w:r>
      <w:r w:rsidR="006C5879">
        <w:rPr>
          <w:color w:val="000000" w:themeColor="text1"/>
        </w:rPr>
        <w:t>22 km</w:t>
      </w:r>
      <w:r w:rsidRPr="0BBD7FBB">
        <w:rPr>
          <w:color w:val="000000" w:themeColor="text1"/>
        </w:rPr>
        <w:t xml:space="preserve"> southeast of Tyndall. </w:t>
      </w:r>
    </w:p>
    <w:p w14:paraId="1E40B170" w14:textId="2662820A" w:rsidR="506608C8" w:rsidRDefault="506608C8" w:rsidP="002E1BA1">
      <w:pPr>
        <w:spacing w:after="160"/>
        <w:jc w:val="both"/>
      </w:pPr>
      <w:r w:rsidRPr="0BBD7FBB">
        <w:rPr>
          <w:color w:val="000000" w:themeColor="text1"/>
        </w:rPr>
        <w:t xml:space="preserve">Panama City Beach Pier, STD ID 8729210 (NOAA) recorded water levels, air temperature, wind speeds and directions, and air pressure every 6 minutes. Located approximately </w:t>
      </w:r>
      <w:r w:rsidR="001A4ADB">
        <w:rPr>
          <w:color w:val="000000" w:themeColor="text1"/>
        </w:rPr>
        <w:t>28 km</w:t>
      </w:r>
      <w:r w:rsidRPr="0BBD7FBB">
        <w:rPr>
          <w:color w:val="000000" w:themeColor="text1"/>
        </w:rPr>
        <w:t xml:space="preserve"> northwest from Tyndall.</w:t>
      </w:r>
    </w:p>
    <w:p w14:paraId="34397749" w14:textId="64EE8FC9" w:rsidR="506608C8" w:rsidRDefault="506608C8" w:rsidP="002E1BA1">
      <w:pPr>
        <w:spacing w:after="160"/>
        <w:jc w:val="both"/>
      </w:pPr>
      <w:r w:rsidRPr="0BBD7FBB">
        <w:rPr>
          <w:color w:val="000000" w:themeColor="text1"/>
        </w:rPr>
        <w:t xml:space="preserve">The closest publicly available measured hydrodynamic data offshore from Tyndall is sourced from a NOAA buoy, STD ID 42039 (NOAA), approximately </w:t>
      </w:r>
      <w:r w:rsidR="007D4046">
        <w:rPr>
          <w:color w:val="000000" w:themeColor="text1"/>
        </w:rPr>
        <w:t>183 km</w:t>
      </w:r>
      <w:r w:rsidRPr="0BBD7FBB">
        <w:rPr>
          <w:color w:val="000000" w:themeColor="text1"/>
        </w:rPr>
        <w:t xml:space="preserve"> from Tyndall. The station is locat</w:t>
      </w:r>
      <w:r w:rsidR="0D10F653" w:rsidRPr="0BBD7FBB">
        <w:rPr>
          <w:color w:val="000000" w:themeColor="text1"/>
        </w:rPr>
        <w:t>ed</w:t>
      </w:r>
      <w:r w:rsidRPr="0BBD7FBB">
        <w:rPr>
          <w:color w:val="000000" w:themeColor="text1"/>
        </w:rPr>
        <w:t xml:space="preserve"> in 281 m water depth, and recorded water levels, wave heights, air temperatures, wind speeds, and air pressure, at hourly intervals.</w:t>
      </w:r>
      <w:r w:rsidR="007D4046">
        <w:rPr>
          <w:color w:val="000000" w:themeColor="text1"/>
        </w:rPr>
        <w:t xml:space="preserve"> The station stopped recording on October 8 and so does not provide enough information to cover the duration of the event.</w:t>
      </w:r>
    </w:p>
    <w:p w14:paraId="5F58A293" w14:textId="09866330" w:rsidR="0BBD7FBB" w:rsidRDefault="00C11E54" w:rsidP="002E1BA1">
      <w:pPr>
        <w:pStyle w:val="NormalWeb"/>
        <w:spacing w:before="0" w:beforeAutospacing="0" w:after="0" w:afterAutospacing="0" w:line="276" w:lineRule="auto"/>
        <w:jc w:val="both"/>
        <w:rPr>
          <w:color w:val="000000" w:themeColor="text1"/>
        </w:rPr>
      </w:pPr>
      <w:r>
        <w:rPr>
          <w:color w:val="000000" w:themeColor="text1"/>
        </w:rPr>
        <w:t>T</w:t>
      </w:r>
      <w:r w:rsidR="00DD703C">
        <w:rPr>
          <w:color w:val="000000" w:themeColor="text1"/>
        </w:rPr>
        <w:t xml:space="preserve">wo </w:t>
      </w:r>
      <w:r w:rsidR="008D2346">
        <w:rPr>
          <w:color w:val="000000" w:themeColor="text1"/>
        </w:rPr>
        <w:t xml:space="preserve">other </w:t>
      </w:r>
      <w:r w:rsidR="00FD3E5C">
        <w:rPr>
          <w:color w:val="000000" w:themeColor="text1"/>
        </w:rPr>
        <w:t>NOAA b</w:t>
      </w:r>
      <w:r w:rsidR="005E4490">
        <w:rPr>
          <w:color w:val="000000" w:themeColor="text1"/>
        </w:rPr>
        <w:t>uo</w:t>
      </w:r>
      <w:r w:rsidR="00FD3E5C">
        <w:rPr>
          <w:color w:val="000000" w:themeColor="text1"/>
        </w:rPr>
        <w:t>ys</w:t>
      </w:r>
      <w:r w:rsidR="005E4490">
        <w:rPr>
          <w:color w:val="000000" w:themeColor="text1"/>
        </w:rPr>
        <w:t xml:space="preserve"> </w:t>
      </w:r>
      <w:r w:rsidR="008D2346">
        <w:rPr>
          <w:color w:val="000000" w:themeColor="text1"/>
        </w:rPr>
        <w:t>are also publicly available</w:t>
      </w:r>
      <w:r w:rsidR="00CA76A3">
        <w:rPr>
          <w:color w:val="000000" w:themeColor="text1"/>
        </w:rPr>
        <w:t xml:space="preserve">, </w:t>
      </w:r>
      <w:r w:rsidR="00CB28E8">
        <w:rPr>
          <w:color w:val="000000" w:themeColor="text1"/>
        </w:rPr>
        <w:t>STD ID</w:t>
      </w:r>
      <w:r w:rsidR="008A2B35">
        <w:rPr>
          <w:color w:val="000000" w:themeColor="text1"/>
        </w:rPr>
        <w:t xml:space="preserve"> 42012 and STD ID 42040</w:t>
      </w:r>
      <w:r w:rsidR="00B4059E">
        <w:rPr>
          <w:color w:val="000000" w:themeColor="text1"/>
        </w:rPr>
        <w:t xml:space="preserve">, </w:t>
      </w:r>
      <w:r w:rsidR="00B00052">
        <w:rPr>
          <w:color w:val="000000" w:themeColor="text1"/>
        </w:rPr>
        <w:t xml:space="preserve">approximately </w:t>
      </w:r>
      <w:r w:rsidR="00FC7465">
        <w:rPr>
          <w:color w:val="000000" w:themeColor="text1"/>
        </w:rPr>
        <w:t>200 km</w:t>
      </w:r>
      <w:r w:rsidR="004F052B">
        <w:rPr>
          <w:color w:val="000000" w:themeColor="text1"/>
        </w:rPr>
        <w:t xml:space="preserve"> and </w:t>
      </w:r>
      <w:r w:rsidR="00FC7465">
        <w:rPr>
          <w:color w:val="000000" w:themeColor="text1"/>
        </w:rPr>
        <w:t>283 km</w:t>
      </w:r>
      <w:r w:rsidR="004F052B">
        <w:rPr>
          <w:color w:val="000000" w:themeColor="text1"/>
        </w:rPr>
        <w:t xml:space="preserve"> west</w:t>
      </w:r>
      <w:r w:rsidR="00722354">
        <w:rPr>
          <w:color w:val="000000" w:themeColor="text1"/>
        </w:rPr>
        <w:t xml:space="preserve"> and southwest</w:t>
      </w:r>
      <w:r w:rsidR="004F052B">
        <w:rPr>
          <w:color w:val="000000" w:themeColor="text1"/>
        </w:rPr>
        <w:t xml:space="preserve"> of </w:t>
      </w:r>
      <w:r w:rsidR="00020893">
        <w:rPr>
          <w:color w:val="000000" w:themeColor="text1"/>
        </w:rPr>
        <w:t>Tyndall</w:t>
      </w:r>
      <w:r w:rsidR="00FC7465">
        <w:rPr>
          <w:color w:val="000000" w:themeColor="text1"/>
        </w:rPr>
        <w:t xml:space="preserve">, </w:t>
      </w:r>
      <w:r w:rsidR="00D7547A">
        <w:rPr>
          <w:color w:val="000000" w:themeColor="text1"/>
        </w:rPr>
        <w:t>respectively</w:t>
      </w:r>
      <w:r w:rsidR="00020893">
        <w:rPr>
          <w:color w:val="000000" w:themeColor="text1"/>
        </w:rPr>
        <w:t>. The stations are located in a water depth</w:t>
      </w:r>
      <w:r w:rsidR="00DA6941">
        <w:rPr>
          <w:color w:val="000000" w:themeColor="text1"/>
        </w:rPr>
        <w:t xml:space="preserve"> of</w:t>
      </w:r>
      <w:r w:rsidR="00D7547A">
        <w:rPr>
          <w:color w:val="000000" w:themeColor="text1"/>
        </w:rPr>
        <w:t xml:space="preserve"> 23.5 m and 192 m respectively</w:t>
      </w:r>
      <w:r w:rsidR="00CB63CC">
        <w:rPr>
          <w:color w:val="000000" w:themeColor="text1"/>
        </w:rPr>
        <w:t xml:space="preserve">, and </w:t>
      </w:r>
      <w:r w:rsidR="00D46049">
        <w:rPr>
          <w:color w:val="000000" w:themeColor="text1"/>
        </w:rPr>
        <w:t>record</w:t>
      </w:r>
      <w:r w:rsidR="006B2D8C">
        <w:rPr>
          <w:color w:val="000000" w:themeColor="text1"/>
        </w:rPr>
        <w:t xml:space="preserve">ed </w:t>
      </w:r>
      <w:r w:rsidR="0087182D">
        <w:rPr>
          <w:color w:val="000000" w:themeColor="text1"/>
        </w:rPr>
        <w:t>data at hourly intervals.</w:t>
      </w:r>
    </w:p>
    <w:p w14:paraId="4E1429EC" w14:textId="77777777" w:rsidR="007E6073" w:rsidRDefault="007E6073" w:rsidP="002E1BA1">
      <w:pPr>
        <w:pStyle w:val="NormalWeb"/>
        <w:spacing w:before="0" w:beforeAutospacing="0" w:after="0" w:afterAutospacing="0" w:line="276" w:lineRule="auto"/>
        <w:jc w:val="both"/>
      </w:pPr>
    </w:p>
    <w:p w14:paraId="31D31B73" w14:textId="300063AD" w:rsidR="00E20E02" w:rsidRDefault="0E96B702" w:rsidP="002E1BA1">
      <w:pPr>
        <w:spacing w:after="160"/>
        <w:jc w:val="both"/>
        <w:rPr>
          <w:color w:val="000000" w:themeColor="text1"/>
        </w:rPr>
      </w:pPr>
      <w:r w:rsidRPr="0BBD7FBB">
        <w:rPr>
          <w:color w:val="000000" w:themeColor="text1"/>
          <w:u w:val="single"/>
        </w:rPr>
        <w:t>Non-measurement sources</w:t>
      </w:r>
      <w:r w:rsidR="013603D8" w:rsidRPr="0BBD7FBB">
        <w:rPr>
          <w:color w:val="000000" w:themeColor="text1"/>
        </w:rPr>
        <w:t xml:space="preserve">: </w:t>
      </w:r>
      <w:r w:rsidR="17C5A42F" w:rsidRPr="0BBD7FBB">
        <w:rPr>
          <w:color w:val="000000" w:themeColor="text1"/>
        </w:rPr>
        <w:t>Due to the lack of measured data sources for the event close to the site, other data sources are used as inputs for initial CSHORE and XBeach model runs.</w:t>
      </w:r>
    </w:p>
    <w:p w14:paraId="0414CFD3" w14:textId="66FE4E21" w:rsidR="00E20E02" w:rsidRDefault="17C5A42F" w:rsidP="002E1BA1">
      <w:pPr>
        <w:spacing w:after="160"/>
        <w:jc w:val="both"/>
      </w:pPr>
      <w:r w:rsidRPr="0BBD7FBB">
        <w:rPr>
          <w:color w:val="000000" w:themeColor="text1"/>
        </w:rPr>
        <w:t xml:space="preserve">Initial runs use a combination of inputs from USACE ERDC Wave Information Study (WIS) </w:t>
      </w:r>
      <w:r w:rsidR="009719A9">
        <w:rPr>
          <w:color w:val="000000" w:themeColor="text1"/>
        </w:rPr>
        <w:fldChar w:fldCharType="begin"/>
      </w:r>
      <w:r w:rsidR="009719A9">
        <w:rPr>
          <w:color w:val="000000" w:themeColor="text1"/>
        </w:rPr>
        <w:instrText xml:space="preserve"> ADDIN ZOTERO_ITEM CSL_CITATION {"citationID":"LSne5ctE","properties":{"formattedCitation":"(Hall et al., 2024)","plainCitation":"(Hall et al., 2024)","noteIndex":0},"citationItems":[{"id":3747,"uris":["http://zotero.org/users/local/3kZ0APB2/items/X9CTDVZ2"],"itemData":{"id":3747,"type":"report","event-place":"Vicksburg, MS","number":"ERDC/CHL CHETN-I-xx","publisher":"U.S. Army Engineer Research and Development Center","publisher-place":"Vicksburg, MS","title":"Wave Information Study: 2021 Annual Update","author":[{"family":"Hall","given":"C."},{"family":"Jensen","given":"R. E."},{"family":"Collins","given":"C.O."},{"family":"Hesser","given":"T.J."},{"family":"Brown","given":"M.E."}],"issued":{"date-parts":[["2024"]]}}}],"schema":"https://github.com/citation-style-language/schema/raw/master/csl-citation.json"} </w:instrText>
      </w:r>
      <w:r w:rsidR="009719A9">
        <w:rPr>
          <w:color w:val="000000" w:themeColor="text1"/>
        </w:rPr>
        <w:fldChar w:fldCharType="separate"/>
      </w:r>
      <w:r w:rsidR="009719A9" w:rsidRPr="009719A9">
        <w:t>(Hall et al., 2024)</w:t>
      </w:r>
      <w:r w:rsidR="009719A9">
        <w:rPr>
          <w:color w:val="000000" w:themeColor="text1"/>
        </w:rPr>
        <w:fldChar w:fldCharType="end"/>
      </w:r>
      <w:r w:rsidR="000B6B73">
        <w:rPr>
          <w:color w:val="000000" w:themeColor="text1"/>
        </w:rPr>
        <w:t xml:space="preserve"> </w:t>
      </w:r>
      <w:r w:rsidRPr="0BBD7FBB">
        <w:rPr>
          <w:color w:val="000000" w:themeColor="text1"/>
        </w:rPr>
        <w:t>and Coastal Emergency Risk Assessment (CERA). WIS provides significant wave height, peak wave period and wave direction time series. CERA provides water level and wind speed timeseries for the duration of the storm event. Both WIS and CERA use wind fields and hindcast models to derive the respective hydrodynamic outputs.</w:t>
      </w:r>
    </w:p>
    <w:p w14:paraId="00000285" w14:textId="2F33ED90" w:rsidR="00E20E02" w:rsidRDefault="42E100D6" w:rsidP="5DBBB3F3">
      <w:pPr>
        <w:pStyle w:val="NormalWeb"/>
        <w:spacing w:before="0" w:beforeAutospacing="0" w:after="0" w:afterAutospacing="0" w:line="276" w:lineRule="auto"/>
        <w:jc w:val="both"/>
        <w:rPr>
          <w:color w:val="000000"/>
        </w:rPr>
      </w:pPr>
      <w:r w:rsidRPr="5DBBB3F3">
        <w:rPr>
          <w:color w:val="000000" w:themeColor="text1"/>
        </w:rPr>
        <w:t xml:space="preserve">Note: </w:t>
      </w:r>
      <w:r w:rsidR="17C5A42F" w:rsidRPr="5DBBB3F3">
        <w:rPr>
          <w:color w:val="000000" w:themeColor="text1"/>
        </w:rPr>
        <w:t xml:space="preserve">For the second phase of CSHORE runs, hydrodynamic inputs </w:t>
      </w:r>
      <w:r w:rsidR="00F83205" w:rsidRPr="5DBBB3F3">
        <w:rPr>
          <w:color w:val="000000" w:themeColor="text1"/>
        </w:rPr>
        <w:t>will be</w:t>
      </w:r>
      <w:r w:rsidR="17C5A42F" w:rsidRPr="5DBBB3F3">
        <w:rPr>
          <w:color w:val="000000" w:themeColor="text1"/>
        </w:rPr>
        <w:t xml:space="preserve"> sourced from updated ADCIRC model outputs of Hurricane Michael </w:t>
      </w:r>
      <w:r w:rsidRPr="5DBBB3F3">
        <w:rPr>
          <w:color w:val="000000" w:themeColor="text1"/>
        </w:rPr>
        <w:fldChar w:fldCharType="begin"/>
      </w:r>
      <w:r w:rsidRPr="5DBBB3F3">
        <w:rPr>
          <w:color w:val="000000" w:themeColor="text1"/>
        </w:rPr>
        <w:instrText xml:space="preserve"> ADDIN ZOTERO_ITEM CSL_CITATION {"citationID":"mmHNsJtw","properties":{"formattedCitation":"(Bilskie et al., 2022)","plainCitation":"(Bilskie et al., 2022)","noteIndex":0},"citationItems":[{"id":3741,"uris":["http://zotero.org/users/local/3kZ0APB2/items/RLTLMXHX"],"itemData":{"id":3741,"type":"article-journal","container-title":"Weather and Forecasting","page":"1085-1102","title":"Real-Time Simulated Storm Surge Predictions during Hurricane Michael","volume":"3","author":[{"family":"Bilskie","given":"M."},{"family":"Asher","given":"T."},{"family":"Miller","given":"P."},{"family":"Fleming","given":"J."},{"family":"Hagen","given":"S."},{"family":"Luettich","given":"R. A."}],"issued":{"date-parts":[["2022"]]}}}],"schema":"https://github.com/citation-style-language/schema/raw/master/csl-citation.json"} </w:instrText>
      </w:r>
      <w:r w:rsidRPr="5DBBB3F3">
        <w:rPr>
          <w:color w:val="000000" w:themeColor="text1"/>
        </w:rPr>
        <w:fldChar w:fldCharType="separate"/>
      </w:r>
      <w:r w:rsidR="0052564A">
        <w:t>(Bilskie et al., 2022</w:t>
      </w:r>
      <w:r w:rsidR="2524D740">
        <w:t>, and our team’s simulations</w:t>
      </w:r>
      <w:r w:rsidR="0052564A">
        <w:t>)</w:t>
      </w:r>
      <w:r w:rsidRPr="5DBBB3F3">
        <w:rPr>
          <w:color w:val="000000" w:themeColor="text1"/>
        </w:rPr>
        <w:fldChar w:fldCharType="end"/>
      </w:r>
      <w:r w:rsidR="17C5A42F" w:rsidRPr="5DBBB3F3">
        <w:rPr>
          <w:color w:val="000000" w:themeColor="text1"/>
        </w:rPr>
        <w:t>, including wind and wave direction.</w:t>
      </w:r>
    </w:p>
    <w:p w14:paraId="3C83D434" w14:textId="77777777" w:rsidR="003E6F5A" w:rsidRDefault="003E6F5A" w:rsidP="002E1BA1">
      <w:pPr>
        <w:pStyle w:val="NormalWeb"/>
        <w:spacing w:before="0" w:beforeAutospacing="0" w:after="0" w:afterAutospacing="0" w:line="276" w:lineRule="auto"/>
        <w:jc w:val="both"/>
        <w:rPr>
          <w:color w:val="000000"/>
        </w:rPr>
      </w:pPr>
    </w:p>
    <w:p w14:paraId="74FEEC97" w14:textId="77777777" w:rsidR="0052564A" w:rsidRDefault="0052564A" w:rsidP="003E6F5A">
      <w:pPr>
        <w:pStyle w:val="NormalWeb"/>
        <w:spacing w:before="0" w:beforeAutospacing="0" w:after="0" w:afterAutospacing="0" w:line="276" w:lineRule="auto"/>
        <w:jc w:val="both"/>
      </w:pPr>
    </w:p>
    <w:p w14:paraId="62CBB6E8" w14:textId="77777777" w:rsidR="0052564A" w:rsidRDefault="0052564A" w:rsidP="003E6F5A">
      <w:pPr>
        <w:pStyle w:val="NormalWeb"/>
        <w:spacing w:before="0" w:beforeAutospacing="0" w:after="0" w:afterAutospacing="0" w:line="276" w:lineRule="auto"/>
        <w:jc w:val="both"/>
      </w:pPr>
    </w:p>
    <w:p w14:paraId="58B5423B" w14:textId="77777777" w:rsidR="0052564A" w:rsidRDefault="0052564A" w:rsidP="003E6F5A">
      <w:pPr>
        <w:pStyle w:val="NormalWeb"/>
        <w:spacing w:before="0" w:beforeAutospacing="0" w:after="0" w:afterAutospacing="0" w:line="276" w:lineRule="auto"/>
        <w:jc w:val="both"/>
      </w:pPr>
    </w:p>
    <w:p w14:paraId="056DEE2F" w14:textId="77777777" w:rsidR="0052564A" w:rsidRDefault="0052564A" w:rsidP="003E6F5A">
      <w:pPr>
        <w:pStyle w:val="NormalWeb"/>
        <w:spacing w:before="0" w:beforeAutospacing="0" w:after="0" w:afterAutospacing="0" w:line="276" w:lineRule="auto"/>
        <w:jc w:val="both"/>
      </w:pPr>
    </w:p>
    <w:p w14:paraId="00000286" w14:textId="446E22E0" w:rsidR="00E20E02" w:rsidRDefault="00797D98" w:rsidP="006A5AED">
      <w:pPr>
        <w:pStyle w:val="Heading2"/>
      </w:pPr>
      <w:bookmarkStart w:id="50" w:name="_Toc143943592"/>
      <w:r>
        <w:lastRenderedPageBreak/>
        <w:t>5.6</w:t>
      </w:r>
      <w:r>
        <w:tab/>
      </w:r>
      <w:r w:rsidR="00035091">
        <w:t xml:space="preserve">MODEL </w:t>
      </w:r>
      <w:r>
        <w:t>CALIBRATION AND DATA QUALITY ISSUES</w:t>
      </w:r>
      <w:bookmarkEnd w:id="50"/>
    </w:p>
    <w:p w14:paraId="481FCF81" w14:textId="77777777" w:rsidR="006A5AED" w:rsidRPr="006A5AED" w:rsidRDefault="006A5AED" w:rsidP="006A5AED"/>
    <w:p w14:paraId="00000287" w14:textId="313DD693" w:rsidR="00E20E02" w:rsidRDefault="00797D98" w:rsidP="006A5AED">
      <w:pPr>
        <w:pStyle w:val="Heading3"/>
      </w:pPr>
      <w:bookmarkStart w:id="51" w:name="_Toc143943593"/>
      <w:r>
        <w:t>5.6.1</w:t>
      </w:r>
      <w:r>
        <w:tab/>
        <w:t xml:space="preserve">Calibration of </w:t>
      </w:r>
      <w:bookmarkEnd w:id="51"/>
      <w:r w:rsidR="00035091">
        <w:t>Models</w:t>
      </w:r>
      <w:r>
        <w:t xml:space="preserve"> </w:t>
      </w:r>
    </w:p>
    <w:p w14:paraId="05FB1EAB" w14:textId="77777777" w:rsidR="00FF3E9D" w:rsidRDefault="00FF3E9D" w:rsidP="00FF3E9D">
      <w:pPr>
        <w:spacing w:line="240" w:lineRule="auto"/>
        <w:jc w:val="both"/>
        <w:rPr>
          <w:color w:val="000000"/>
          <w:szCs w:val="24"/>
        </w:rPr>
      </w:pPr>
    </w:p>
    <w:p w14:paraId="3E8ACC9E" w14:textId="708E790E" w:rsidR="00FF3E9D" w:rsidRDefault="00FF3E9D" w:rsidP="5DBBB3F3">
      <w:pPr>
        <w:jc w:val="both"/>
        <w:rPr>
          <w:color w:val="000000"/>
        </w:rPr>
      </w:pPr>
      <w:r w:rsidRPr="5DBBB3F3">
        <w:rPr>
          <w:color w:val="000000" w:themeColor="text1"/>
          <w:u w:val="single"/>
        </w:rPr>
        <w:t>ADCIRC</w:t>
      </w:r>
      <w:r w:rsidRPr="5DBBB3F3">
        <w:rPr>
          <w:color w:val="000000" w:themeColor="text1"/>
        </w:rPr>
        <w:t>:</w:t>
      </w:r>
      <w:r w:rsidR="007E6073" w:rsidRPr="5DBBB3F3">
        <w:rPr>
          <w:color w:val="000000" w:themeColor="text1"/>
        </w:rPr>
        <w:t xml:space="preserve"> Model calibration was achieved by using standard practices for inputs for atmospheric forcing and model dissipation. Wind speeds are converted to surface stresses via a drag coefficient</w:t>
      </w:r>
      <w:r w:rsidR="002E598A" w:rsidRPr="5DBBB3F3">
        <w:rPr>
          <w:color w:val="000000" w:themeColor="text1"/>
        </w:rPr>
        <w:t xml:space="preserve"> </w:t>
      </w:r>
      <w:r w:rsidR="002E598A" w:rsidRPr="5DBBB3F3">
        <w:rPr>
          <w:i/>
          <w:iCs/>
          <w:color w:val="000000" w:themeColor="text1"/>
        </w:rPr>
        <w:t>C</w:t>
      </w:r>
      <w:r w:rsidR="002E598A" w:rsidRPr="5DBBB3F3">
        <w:rPr>
          <w:i/>
          <w:iCs/>
          <w:color w:val="000000" w:themeColor="text1"/>
          <w:vertAlign w:val="subscript"/>
        </w:rPr>
        <w:t>D</w:t>
      </w:r>
      <w:r w:rsidR="007E6073" w:rsidRPr="5DBBB3F3">
        <w:rPr>
          <w:color w:val="000000" w:themeColor="text1"/>
        </w:rPr>
        <w:t xml:space="preserve">, which varies linearly to wind speeds of about 25 m/s, and then is capped at </w:t>
      </w:r>
      <w:r w:rsidR="007E6073" w:rsidRPr="5DBBB3F3">
        <w:rPr>
          <w:rFonts w:ascii="Cambria Math" w:hAnsi="Cambria Math"/>
          <w:i/>
          <w:iCs/>
          <w:color w:val="000000" w:themeColor="text1"/>
        </w:rPr>
        <w:t>C</w:t>
      </w:r>
      <w:r w:rsidR="007E6073" w:rsidRPr="5DBBB3F3">
        <w:rPr>
          <w:rFonts w:ascii="Cambria Math" w:hAnsi="Cambria Math"/>
          <w:i/>
          <w:iCs/>
          <w:color w:val="000000" w:themeColor="text1"/>
          <w:vertAlign w:val="subscript"/>
        </w:rPr>
        <w:t>D</w:t>
      </w:r>
      <w:r w:rsidR="00E65F11" w:rsidRPr="5DBBB3F3">
        <w:rPr>
          <w:rFonts w:ascii="Cambria Math" w:hAnsi="Cambria Math"/>
          <w:i/>
          <w:iCs/>
          <w:color w:val="000000" w:themeColor="text1"/>
          <w:vertAlign w:val="subscript"/>
        </w:rPr>
        <w:t xml:space="preserve"> </w:t>
      </w:r>
      <w:r w:rsidR="007E6073" w:rsidRPr="5DBBB3F3">
        <w:rPr>
          <w:rFonts w:ascii="Cambria Math" w:hAnsi="Cambria Math"/>
          <w:color w:val="000000" w:themeColor="text1"/>
        </w:rPr>
        <w:t>=</w:t>
      </w:r>
      <w:r w:rsidR="00E65F11" w:rsidRPr="5DBBB3F3">
        <w:rPr>
          <w:rFonts w:ascii="Cambria Math" w:hAnsi="Cambria Math"/>
          <w:color w:val="000000" w:themeColor="text1"/>
        </w:rPr>
        <w:t xml:space="preserve"> </w:t>
      </w:r>
      <w:r w:rsidR="007E6073" w:rsidRPr="5DBBB3F3">
        <w:rPr>
          <w:rFonts w:ascii="Cambria Math" w:hAnsi="Cambria Math"/>
          <w:color w:val="000000" w:themeColor="text1"/>
        </w:rPr>
        <w:t>2.5×10</w:t>
      </w:r>
      <w:r w:rsidR="007E6073" w:rsidRPr="5DBBB3F3">
        <w:rPr>
          <w:rFonts w:ascii="Cambria Math" w:hAnsi="Cambria Math"/>
          <w:color w:val="000000" w:themeColor="text1"/>
          <w:vertAlign w:val="superscript"/>
        </w:rPr>
        <w:t>-3</w:t>
      </w:r>
      <w:r w:rsidR="007E6073" w:rsidRPr="5DBBB3F3">
        <w:rPr>
          <w:color w:val="000000" w:themeColor="text1"/>
        </w:rPr>
        <w:t xml:space="preserve"> </w:t>
      </w:r>
      <w:r w:rsidRPr="5DBBB3F3">
        <w:rPr>
          <w:color w:val="000000" w:themeColor="text1"/>
        </w:rPr>
        <w:fldChar w:fldCharType="begin"/>
      </w:r>
      <w:r w:rsidRPr="5DBBB3F3">
        <w:rPr>
          <w:color w:val="000000" w:themeColor="text1"/>
        </w:rPr>
        <w:instrText xml:space="preserve"> ADDIN ZOTERO_ITEM CSL_CITATION {"citationID":"XdvCmHG9","properties":{"formattedCitation":"(Dietrich et al., 2011a)","plainCitation":"(Dietrich et al., 2011a)","noteIndex":0},"citationItems":[{"id":3621,"uris":["http://zotero.org/users/local/3kZ0APB2/items/I3P3PGPV"],"itemData":{"id":3621,"type":"article-journal","container-title":"Monthly Weather Review","issue":"8","page":"2488-2522","title":"Hurricane Gustav (2008) Waves and Storm Surge: Hindcast, Validation and Synoptic Analysis in Southern Louisiana","volume":"139","author":[{"family":"Dietrich","given":"J.C."},{"family":"Westerink","given":"J.J."},{"family":"Kennedy","given":"A.B."},{"family":"Smith","given":"J.M."},{"family":"Jensen","given":"R. E."},{"family":"Zijlema","given":"M."},{"family":"Powell","given":"M.D."},{"family":"Cardone","given":"V.J."},{"family":"Cox","given":"A.T."},{"family":"Stone","given":"G. W."},{"family":"Pourtaheri","given":"H."},{"family":"Hope","given":"M.E."},{"family":"Tanaka","given":"S"},{"family":"Westerink","given":"L.G."},{"family":"Westerink","given":"H.J."},{"family":"Cobell","given":"Z."}],"issued":{"date-parts":[["2011"]]}}}],"schema":"https://github.com/citation-style-language/schema/raw/master/csl-citation.json"} </w:instrText>
      </w:r>
      <w:r w:rsidRPr="5DBBB3F3">
        <w:rPr>
          <w:color w:val="000000" w:themeColor="text1"/>
        </w:rPr>
        <w:fldChar w:fldCharType="separate"/>
      </w:r>
      <w:r w:rsidR="007E6073">
        <w:t>(Dietrich et al., 2011a)</w:t>
      </w:r>
      <w:r w:rsidRPr="5DBBB3F3">
        <w:rPr>
          <w:color w:val="000000" w:themeColor="text1"/>
        </w:rPr>
        <w:fldChar w:fldCharType="end"/>
      </w:r>
      <w:r w:rsidR="007E6073" w:rsidRPr="5DBBB3F3">
        <w:rPr>
          <w:color w:val="000000" w:themeColor="text1"/>
        </w:rPr>
        <w:t xml:space="preserve">. Bottom friction is represented with a Manning’s formulation with </w:t>
      </w:r>
      <w:r w:rsidR="007E6073" w:rsidRPr="5DBBB3F3">
        <w:rPr>
          <w:i/>
          <w:iCs/>
          <w:color w:val="000000" w:themeColor="text1"/>
        </w:rPr>
        <w:t>n</w:t>
      </w:r>
      <w:r w:rsidR="007E6073" w:rsidRPr="5DBBB3F3">
        <w:rPr>
          <w:color w:val="000000" w:themeColor="text1"/>
        </w:rPr>
        <w:t xml:space="preserve"> values assigned from land-use/land-cover data, with no lower limit on the bottom friction coefficient. Horizontal eddy viscosity </w:t>
      </w:r>
      <w:r w:rsidR="0F771216" w:rsidRPr="5DBBB3F3">
        <w:rPr>
          <w:color w:val="000000" w:themeColor="text1"/>
        </w:rPr>
        <w:t>i</w:t>
      </w:r>
      <w:r w:rsidR="007E6073" w:rsidRPr="5DBBB3F3">
        <w:rPr>
          <w:color w:val="000000" w:themeColor="text1"/>
        </w:rPr>
        <w:t xml:space="preserve">s specified </w:t>
      </w:r>
      <w:r w:rsidR="0027104F" w:rsidRPr="5DBBB3F3">
        <w:rPr>
          <w:color w:val="000000" w:themeColor="text1"/>
        </w:rPr>
        <w:t>with a</w:t>
      </w:r>
      <w:r w:rsidR="007E6073" w:rsidRPr="5DBBB3F3">
        <w:rPr>
          <w:color w:val="000000" w:themeColor="text1"/>
        </w:rPr>
        <w:t xml:space="preserve"> value of</w:t>
      </w:r>
      <w:r w:rsidR="0027104F" w:rsidRPr="5DBBB3F3">
        <w:rPr>
          <w:color w:val="000000" w:themeColor="text1"/>
        </w:rPr>
        <w:t xml:space="preserve"> 50 </w:t>
      </w:r>
      <w:r w:rsidR="007E6073" w:rsidRPr="5DBBB3F3">
        <w:rPr>
          <w:color w:val="000000" w:themeColor="text1"/>
        </w:rPr>
        <w:t>m</w:t>
      </w:r>
      <w:r w:rsidR="007E6073" w:rsidRPr="5DBBB3F3">
        <w:rPr>
          <w:color w:val="000000" w:themeColor="text1"/>
          <w:vertAlign w:val="superscript"/>
        </w:rPr>
        <w:t>2</w:t>
      </w:r>
      <w:r w:rsidR="007E6073" w:rsidRPr="5DBBB3F3">
        <w:rPr>
          <w:color w:val="000000" w:themeColor="text1"/>
        </w:rPr>
        <w:t xml:space="preserve">/s. </w:t>
      </w:r>
      <w:r w:rsidR="0027104F" w:rsidRPr="5DBBB3F3">
        <w:rPr>
          <w:color w:val="000000" w:themeColor="text1"/>
        </w:rPr>
        <w:t>F</w:t>
      </w:r>
      <w:r w:rsidR="007E6073" w:rsidRPr="5DBBB3F3">
        <w:rPr>
          <w:color w:val="000000" w:themeColor="text1"/>
        </w:rPr>
        <w:t xml:space="preserve">or model dissipation, ADCIRC uses a weighting factor </w:t>
      </w:r>
      <w:r w:rsidR="0027104F" w:rsidRPr="5DBBB3F3">
        <w:rPr>
          <w:rFonts w:ascii="Cambria Math" w:hAnsi="Cambria Math" w:cs="Calibri"/>
          <w:i/>
          <w:iCs/>
          <w:color w:val="000000" w:themeColor="text1"/>
        </w:rPr>
        <w:t>τ</w:t>
      </w:r>
      <w:r w:rsidR="0027104F" w:rsidRPr="5DBBB3F3">
        <w:rPr>
          <w:rFonts w:ascii="Cambria Math" w:hAnsi="Cambria Math"/>
          <w:i/>
          <w:iCs/>
          <w:color w:val="000000" w:themeColor="text1"/>
          <w:vertAlign w:val="subscript"/>
        </w:rPr>
        <w:t>0</w:t>
      </w:r>
      <w:r w:rsidR="007E6073" w:rsidRPr="5DBBB3F3">
        <w:rPr>
          <w:color w:val="000000" w:themeColor="text1"/>
        </w:rPr>
        <w:t xml:space="preserve"> in its modified continuity equation; this factor </w:t>
      </w:r>
      <w:r w:rsidR="44A76251" w:rsidRPr="5DBBB3F3">
        <w:rPr>
          <w:color w:val="000000" w:themeColor="text1"/>
        </w:rPr>
        <w:t>i</w:t>
      </w:r>
      <w:r w:rsidR="007E6073" w:rsidRPr="5DBBB3F3">
        <w:rPr>
          <w:color w:val="000000" w:themeColor="text1"/>
        </w:rPr>
        <w:t xml:space="preserve">s also specified with a depth-based scheme with values of </w:t>
      </w:r>
      <w:r w:rsidR="007E6073" w:rsidRPr="5DBBB3F3">
        <w:rPr>
          <w:rFonts w:ascii="Cambria Math" w:hAnsi="Cambria Math"/>
          <w:color w:val="000000" w:themeColor="text1"/>
        </w:rPr>
        <w:t>0.03</w:t>
      </w:r>
      <w:r w:rsidR="007E6073" w:rsidRPr="5DBBB3F3">
        <w:rPr>
          <w:color w:val="000000" w:themeColor="text1"/>
        </w:rPr>
        <w:t xml:space="preserve"> in shallow waters (</w:t>
      </w:r>
      <w:r w:rsidR="00893011" w:rsidRPr="5DBBB3F3">
        <w:rPr>
          <w:color w:val="000000" w:themeColor="text1"/>
        </w:rPr>
        <w:t>resolution finer than 2 km</w:t>
      </w:r>
      <w:r w:rsidR="007E6073" w:rsidRPr="5DBBB3F3">
        <w:rPr>
          <w:color w:val="000000" w:themeColor="text1"/>
        </w:rPr>
        <w:t xml:space="preserve">), </w:t>
      </w:r>
      <w:r w:rsidR="007E6073" w:rsidRPr="5DBBB3F3">
        <w:rPr>
          <w:rFonts w:ascii="Cambria Math" w:hAnsi="Cambria Math"/>
          <w:color w:val="000000" w:themeColor="text1"/>
        </w:rPr>
        <w:t>0.02</w:t>
      </w:r>
      <w:r w:rsidR="007E6073" w:rsidRPr="5DBBB3F3">
        <w:rPr>
          <w:color w:val="000000" w:themeColor="text1"/>
        </w:rPr>
        <w:t xml:space="preserve"> in intermediate waters (depths less tha</w:t>
      </w:r>
      <w:r w:rsidR="00893011" w:rsidRPr="5DBBB3F3">
        <w:rPr>
          <w:color w:val="000000" w:themeColor="text1"/>
        </w:rPr>
        <w:t>n 10 m</w:t>
      </w:r>
      <w:r w:rsidR="007E6073" w:rsidRPr="5DBBB3F3">
        <w:rPr>
          <w:color w:val="000000" w:themeColor="text1"/>
        </w:rPr>
        <w:t xml:space="preserve">) and </w:t>
      </w:r>
      <w:r w:rsidR="007E6073" w:rsidRPr="5DBBB3F3">
        <w:rPr>
          <w:rFonts w:ascii="Cambria Math" w:hAnsi="Cambria Math"/>
          <w:color w:val="000000" w:themeColor="text1"/>
        </w:rPr>
        <w:t>0.005</w:t>
      </w:r>
      <w:r w:rsidR="007E6073" w:rsidRPr="5DBBB3F3">
        <w:rPr>
          <w:color w:val="000000" w:themeColor="text1"/>
        </w:rPr>
        <w:t xml:space="preserve"> in deep waters. These parameter settings are default and have been well-validated in coastal flooding studies with ADCIRC.</w:t>
      </w:r>
    </w:p>
    <w:p w14:paraId="2B150BAB" w14:textId="1B2A5B0C" w:rsidR="00FF3E9D" w:rsidRDefault="00FF3E9D" w:rsidP="00FF3E9D">
      <w:pPr>
        <w:spacing w:line="240" w:lineRule="auto"/>
        <w:jc w:val="both"/>
        <w:rPr>
          <w:color w:val="000000"/>
          <w:szCs w:val="24"/>
        </w:rPr>
      </w:pPr>
    </w:p>
    <w:p w14:paraId="2468B6BF" w14:textId="15DF3BDE" w:rsidR="00FF3E9D" w:rsidRPr="00FF3E9D" w:rsidRDefault="00FF3E9D" w:rsidP="002E79AF">
      <w:pPr>
        <w:jc w:val="both"/>
      </w:pPr>
      <w:r w:rsidRPr="5DBBB3F3">
        <w:rPr>
          <w:color w:val="000000"/>
          <w:u w:val="single"/>
        </w:rPr>
        <w:t>Delft3D FM</w:t>
      </w:r>
      <w:r w:rsidRPr="5DBBB3F3">
        <w:rPr>
          <w:color w:val="000000"/>
        </w:rPr>
        <w:t xml:space="preserve">: Model calibration </w:t>
      </w:r>
      <w:r w:rsidR="6FC7E935" w:rsidRPr="5DBBB3F3">
        <w:rPr>
          <w:color w:val="000000"/>
        </w:rPr>
        <w:t>i</w:t>
      </w:r>
      <w:r w:rsidRPr="5DBBB3F3">
        <w:rPr>
          <w:color w:val="000000"/>
        </w:rPr>
        <w:t xml:space="preserve">s achieved by </w:t>
      </w:r>
      <w:r w:rsidR="003A50C0" w:rsidRPr="5DBBB3F3">
        <w:rPr>
          <w:color w:val="000000"/>
        </w:rPr>
        <w:t xml:space="preserve">adjusting the tidal signal and bed roughness, and by </w:t>
      </w:r>
      <w:r w:rsidRPr="5DBBB3F3">
        <w:rPr>
          <w:color w:val="000000"/>
        </w:rPr>
        <w:t xml:space="preserve">varying the wind </w:t>
      </w:r>
      <m:oMath>
        <m:sSub>
          <m:sSubPr>
            <m:ctrlPr>
              <w:rPr>
                <w:rFonts w:ascii="Cambria Math" w:hAnsi="Cambria Math"/>
                <w:i/>
                <w:color w:val="000000"/>
                <w:szCs w:val="24"/>
              </w:rPr>
            </m:ctrlPr>
          </m:sSubPr>
          <m:e>
            <m:r>
              <w:rPr>
                <w:rFonts w:ascii="Cambria Math" w:hAnsi="Cambria Math"/>
                <w:color w:val="000000"/>
                <w:szCs w:val="24"/>
              </w:rPr>
              <m:t>C</m:t>
            </m:r>
          </m:e>
          <m:sub>
            <m:r>
              <w:rPr>
                <w:rFonts w:ascii="Cambria Math" w:hAnsi="Cambria Math"/>
                <w:color w:val="000000"/>
                <w:szCs w:val="24"/>
              </w:rPr>
              <m:t>D</m:t>
            </m:r>
          </m:sub>
        </m:sSub>
      </m:oMath>
      <w:r w:rsidRPr="5DBBB3F3">
        <w:rPr>
          <w:color w:val="000000"/>
        </w:rPr>
        <w:t xml:space="preserve"> in D-FLOW FM to minimize the error between the modeled and observed surge during Hurricane </w:t>
      </w:r>
      <w:r w:rsidR="003A50C0" w:rsidRPr="5DBBB3F3">
        <w:rPr>
          <w:color w:val="000000"/>
        </w:rPr>
        <w:t xml:space="preserve">Michael </w:t>
      </w:r>
      <w:r w:rsidRPr="5DBBB3F3">
        <w:rPr>
          <w:color w:val="000000"/>
        </w:rPr>
        <w:t>(201</w:t>
      </w:r>
      <w:r w:rsidR="003A50C0" w:rsidRPr="5DBBB3F3">
        <w:rPr>
          <w:color w:val="000000"/>
        </w:rPr>
        <w:t>8</w:t>
      </w:r>
      <w:r w:rsidRPr="5DBBB3F3">
        <w:rPr>
          <w:color w:val="000000"/>
        </w:rPr>
        <w:t xml:space="preserve">), as is often done in practice. </w:t>
      </w:r>
      <m:oMath>
        <m:sSub>
          <m:sSubPr>
            <m:ctrlPr>
              <w:rPr>
                <w:rFonts w:ascii="Cambria Math" w:hAnsi="Cambria Math"/>
                <w:i/>
                <w:color w:val="000000"/>
                <w:szCs w:val="24"/>
              </w:rPr>
            </m:ctrlPr>
          </m:sSubPr>
          <m:e>
            <m:r>
              <w:rPr>
                <w:rFonts w:ascii="Cambria Math" w:hAnsi="Cambria Math"/>
                <w:color w:val="000000"/>
                <w:szCs w:val="24"/>
              </w:rPr>
              <m:t>C</m:t>
            </m:r>
          </m:e>
          <m:sub>
            <m:r>
              <w:rPr>
                <w:rFonts w:ascii="Cambria Math" w:hAnsi="Cambria Math"/>
                <w:color w:val="000000"/>
                <w:szCs w:val="24"/>
              </w:rPr>
              <m:t>D</m:t>
            </m:r>
          </m:sub>
        </m:sSub>
      </m:oMath>
      <w:r w:rsidRPr="5DBBB3F3">
        <w:rPr>
          <w:color w:val="000000"/>
        </w:rPr>
        <w:t xml:space="preserve"> </w:t>
      </w:r>
      <w:r w:rsidR="1C83D172" w:rsidRPr="5DBBB3F3">
        <w:rPr>
          <w:color w:val="000000"/>
        </w:rPr>
        <w:t>i</w:t>
      </w:r>
      <w:r w:rsidRPr="5DBBB3F3">
        <w:rPr>
          <w:color w:val="000000"/>
        </w:rPr>
        <w:t xml:space="preserve">s set using a piecewise (three-point) linearly varying approach, where </w:t>
      </w:r>
      <m:oMath>
        <m:sSub>
          <m:sSubPr>
            <m:ctrlPr>
              <w:rPr>
                <w:rFonts w:ascii="Cambria Math" w:hAnsi="Cambria Math"/>
                <w:i/>
                <w:color w:val="000000"/>
                <w:szCs w:val="24"/>
              </w:rPr>
            </m:ctrlPr>
          </m:sSubPr>
          <m:e>
            <m:r>
              <w:rPr>
                <w:rFonts w:ascii="Cambria Math" w:hAnsi="Cambria Math"/>
                <w:color w:val="000000"/>
                <w:szCs w:val="24"/>
              </w:rPr>
              <m:t>C</m:t>
            </m:r>
          </m:e>
          <m:sub>
            <m:r>
              <w:rPr>
                <w:rFonts w:ascii="Cambria Math" w:hAnsi="Cambria Math"/>
                <w:color w:val="000000"/>
                <w:szCs w:val="24"/>
              </w:rPr>
              <m:t>D</m:t>
            </m:r>
          </m:sub>
        </m:sSub>
      </m:oMath>
      <w:r w:rsidRPr="5DBBB3F3">
        <w:rPr>
          <w:color w:val="000000"/>
        </w:rPr>
        <w:t xml:space="preserve"> is allowed to vary with wind speed (</w:t>
      </w:r>
      <w:r w:rsidRPr="5DBBB3F3">
        <w:rPr>
          <w:i/>
          <w:iCs/>
          <w:color w:val="000000"/>
        </w:rPr>
        <w:t>U</w:t>
      </w:r>
      <w:r w:rsidRPr="5DBBB3F3">
        <w:rPr>
          <w:color w:val="000000"/>
        </w:rPr>
        <w:t xml:space="preserve">): </w:t>
      </w:r>
      <m:oMath>
        <m:sSubSup>
          <m:sSubSupPr>
            <m:ctrlPr>
              <w:rPr>
                <w:rFonts w:ascii="Cambria Math" w:hAnsi="Cambria Math"/>
                <w:i/>
                <w:color w:val="000000"/>
                <w:szCs w:val="24"/>
              </w:rPr>
            </m:ctrlPr>
          </m:sSubSupPr>
          <m:e>
            <m:r>
              <w:rPr>
                <w:rFonts w:ascii="Cambria Math" w:hAnsi="Cambria Math"/>
                <w:color w:val="000000"/>
                <w:szCs w:val="24"/>
              </w:rPr>
              <m:t>C</m:t>
            </m:r>
          </m:e>
          <m:sub>
            <m:r>
              <w:rPr>
                <w:rFonts w:ascii="Cambria Math" w:hAnsi="Cambria Math"/>
                <w:color w:val="000000"/>
                <w:szCs w:val="24"/>
              </w:rPr>
              <m:t>D</m:t>
            </m:r>
          </m:sub>
          <m:sup>
            <m:r>
              <w:rPr>
                <w:rFonts w:ascii="Cambria Math" w:hAnsi="Cambria Math"/>
                <w:color w:val="000000"/>
                <w:szCs w:val="24"/>
              </w:rPr>
              <m:t>A</m:t>
            </m:r>
          </m:sup>
        </m:sSubSup>
        <m:r>
          <w:rPr>
            <w:rFonts w:ascii="Cambria Math" w:hAnsi="Cambria Math"/>
            <w:color w:val="000000"/>
            <w:szCs w:val="24"/>
          </w:rPr>
          <m:t>=0.5×</m:t>
        </m:r>
        <m:sSup>
          <m:sSupPr>
            <m:ctrlPr>
              <w:rPr>
                <w:rFonts w:ascii="Cambria Math" w:hAnsi="Cambria Math"/>
                <w:i/>
                <w:color w:val="000000"/>
                <w:szCs w:val="24"/>
              </w:rPr>
            </m:ctrlPr>
          </m:sSupPr>
          <m:e>
            <m:r>
              <w:rPr>
                <w:rFonts w:ascii="Cambria Math" w:hAnsi="Cambria Math"/>
                <w:color w:val="000000"/>
                <w:szCs w:val="24"/>
              </w:rPr>
              <m:t>10</m:t>
            </m:r>
          </m:e>
          <m:sup>
            <m:r>
              <w:rPr>
                <w:rFonts w:ascii="Cambria Math" w:hAnsi="Cambria Math"/>
                <w:color w:val="000000"/>
                <w:szCs w:val="24"/>
              </w:rPr>
              <m:t>-3</m:t>
            </m:r>
          </m:sup>
        </m:sSup>
      </m:oMath>
      <w:r w:rsidRPr="5DBBB3F3">
        <w:rPr>
          <w:color w:val="000000"/>
        </w:rPr>
        <w:t xml:space="preserve"> at </w:t>
      </w:r>
      <m:oMath>
        <m:sSup>
          <m:sSupPr>
            <m:ctrlPr>
              <w:rPr>
                <w:rFonts w:ascii="Cambria Math" w:hAnsi="Cambria Math"/>
                <w:i/>
                <w:color w:val="000000"/>
                <w:szCs w:val="24"/>
              </w:rPr>
            </m:ctrlPr>
          </m:sSupPr>
          <m:e>
            <m:r>
              <w:rPr>
                <w:rFonts w:ascii="Cambria Math" w:hAnsi="Cambria Math"/>
                <w:color w:val="000000"/>
                <w:szCs w:val="24"/>
              </w:rPr>
              <m:t>U</m:t>
            </m:r>
          </m:e>
          <m:sup>
            <m:r>
              <w:rPr>
                <w:rFonts w:ascii="Cambria Math" w:hAnsi="Cambria Math"/>
                <w:color w:val="000000"/>
                <w:szCs w:val="24"/>
              </w:rPr>
              <m:t>A</m:t>
            </m:r>
          </m:sup>
        </m:sSup>
        <m:r>
          <w:rPr>
            <w:rFonts w:ascii="Cambria Math" w:hAnsi="Cambria Math"/>
            <w:color w:val="000000"/>
            <w:szCs w:val="24"/>
          </w:rPr>
          <m:t>=0</m:t>
        </m:r>
      </m:oMath>
      <w:r w:rsidRPr="5DBBB3F3">
        <w:rPr>
          <w:color w:val="000000"/>
        </w:rPr>
        <w:t xml:space="preserve"> m/s,  </w:t>
      </w:r>
      <m:oMath>
        <m:sSubSup>
          <m:sSubSupPr>
            <m:ctrlPr>
              <w:rPr>
                <w:rFonts w:ascii="Cambria Math" w:hAnsi="Cambria Math"/>
                <w:i/>
                <w:color w:val="000000"/>
                <w:szCs w:val="24"/>
              </w:rPr>
            </m:ctrlPr>
          </m:sSubSupPr>
          <m:e>
            <m:r>
              <w:rPr>
                <w:rFonts w:ascii="Cambria Math" w:hAnsi="Cambria Math"/>
                <w:color w:val="000000"/>
                <w:szCs w:val="24"/>
              </w:rPr>
              <m:t>C</m:t>
            </m:r>
          </m:e>
          <m:sub>
            <m:r>
              <w:rPr>
                <w:rFonts w:ascii="Cambria Math" w:hAnsi="Cambria Math"/>
                <w:color w:val="000000"/>
                <w:szCs w:val="24"/>
              </w:rPr>
              <m:t>D</m:t>
            </m:r>
          </m:sub>
          <m:sup>
            <m:r>
              <w:rPr>
                <w:rFonts w:ascii="Cambria Math" w:hAnsi="Cambria Math"/>
                <w:color w:val="000000"/>
                <w:szCs w:val="24"/>
              </w:rPr>
              <m:t>B</m:t>
            </m:r>
          </m:sup>
        </m:sSubSup>
        <m:r>
          <w:rPr>
            <w:rFonts w:ascii="Cambria Math" w:hAnsi="Cambria Math"/>
            <w:color w:val="000000"/>
            <w:szCs w:val="24"/>
          </w:rPr>
          <m:t>=1.0×</m:t>
        </m:r>
        <m:sSup>
          <m:sSupPr>
            <m:ctrlPr>
              <w:rPr>
                <w:rFonts w:ascii="Cambria Math" w:hAnsi="Cambria Math"/>
                <w:i/>
                <w:color w:val="000000"/>
                <w:szCs w:val="24"/>
              </w:rPr>
            </m:ctrlPr>
          </m:sSupPr>
          <m:e>
            <m:r>
              <w:rPr>
                <w:rFonts w:ascii="Cambria Math" w:hAnsi="Cambria Math"/>
                <w:color w:val="000000"/>
                <w:szCs w:val="24"/>
              </w:rPr>
              <m:t>10</m:t>
            </m:r>
          </m:e>
          <m:sup>
            <m:r>
              <w:rPr>
                <w:rFonts w:ascii="Cambria Math" w:hAnsi="Cambria Math"/>
                <w:color w:val="000000"/>
                <w:szCs w:val="24"/>
              </w:rPr>
              <m:t>-3</m:t>
            </m:r>
          </m:sup>
        </m:sSup>
      </m:oMath>
      <w:r w:rsidRPr="5DBBB3F3">
        <w:rPr>
          <w:color w:val="000000"/>
        </w:rPr>
        <w:t xml:space="preserve">at  </w:t>
      </w:r>
      <m:oMath>
        <m:sSup>
          <m:sSupPr>
            <m:ctrlPr>
              <w:rPr>
                <w:rFonts w:ascii="Cambria Math" w:hAnsi="Cambria Math"/>
                <w:i/>
                <w:color w:val="000000"/>
                <w:szCs w:val="24"/>
              </w:rPr>
            </m:ctrlPr>
          </m:sSupPr>
          <m:e>
            <m:r>
              <w:rPr>
                <w:rFonts w:ascii="Cambria Math" w:hAnsi="Cambria Math"/>
                <w:color w:val="000000"/>
                <w:szCs w:val="24"/>
              </w:rPr>
              <m:t>U</m:t>
            </m:r>
          </m:e>
          <m:sup>
            <m:r>
              <w:rPr>
                <w:rFonts w:ascii="Cambria Math" w:hAnsi="Cambria Math"/>
                <w:color w:val="000000"/>
                <w:szCs w:val="24"/>
              </w:rPr>
              <m:t>B</m:t>
            </m:r>
          </m:sup>
        </m:sSup>
        <m:r>
          <w:rPr>
            <w:rFonts w:ascii="Cambria Math" w:hAnsi="Cambria Math"/>
            <w:color w:val="000000"/>
            <w:szCs w:val="24"/>
          </w:rPr>
          <m:t>=10</m:t>
        </m:r>
      </m:oMath>
      <w:r w:rsidRPr="5DBBB3F3">
        <w:rPr>
          <w:color w:val="000000"/>
        </w:rPr>
        <w:t xml:space="preserve"> m/s, and  </w:t>
      </w:r>
      <m:oMath>
        <m:sSubSup>
          <m:sSubSupPr>
            <m:ctrlPr>
              <w:rPr>
                <w:rFonts w:ascii="Cambria Math" w:hAnsi="Cambria Math"/>
                <w:i/>
                <w:color w:val="000000"/>
                <w:szCs w:val="24"/>
              </w:rPr>
            </m:ctrlPr>
          </m:sSubSupPr>
          <m:e>
            <m:r>
              <w:rPr>
                <w:rFonts w:ascii="Cambria Math" w:hAnsi="Cambria Math"/>
                <w:color w:val="000000"/>
                <w:szCs w:val="24"/>
              </w:rPr>
              <m:t>C</m:t>
            </m:r>
          </m:e>
          <m:sub>
            <m:r>
              <w:rPr>
                <w:rFonts w:ascii="Cambria Math" w:hAnsi="Cambria Math"/>
                <w:color w:val="000000"/>
                <w:szCs w:val="24"/>
              </w:rPr>
              <m:t>D</m:t>
            </m:r>
          </m:sub>
          <m:sup>
            <m:r>
              <w:rPr>
                <w:rFonts w:ascii="Cambria Math" w:hAnsi="Cambria Math"/>
                <w:color w:val="000000"/>
                <w:szCs w:val="24"/>
              </w:rPr>
              <m:t>C</m:t>
            </m:r>
          </m:sup>
        </m:sSubSup>
        <m:r>
          <w:rPr>
            <w:rFonts w:ascii="Cambria Math" w:hAnsi="Cambria Math"/>
            <w:color w:val="000000"/>
            <w:szCs w:val="24"/>
          </w:rPr>
          <m:t>=4×</m:t>
        </m:r>
        <m:sSup>
          <m:sSupPr>
            <m:ctrlPr>
              <w:rPr>
                <w:rFonts w:ascii="Cambria Math" w:hAnsi="Cambria Math"/>
                <w:i/>
                <w:color w:val="000000"/>
                <w:szCs w:val="24"/>
              </w:rPr>
            </m:ctrlPr>
          </m:sSupPr>
          <m:e>
            <m:r>
              <w:rPr>
                <w:rFonts w:ascii="Cambria Math" w:hAnsi="Cambria Math"/>
                <w:color w:val="000000"/>
                <w:szCs w:val="24"/>
              </w:rPr>
              <m:t>10</m:t>
            </m:r>
          </m:e>
          <m:sup>
            <m:r>
              <w:rPr>
                <w:rFonts w:ascii="Cambria Math" w:hAnsi="Cambria Math"/>
                <w:color w:val="000000"/>
                <w:szCs w:val="24"/>
              </w:rPr>
              <m:t>-3</m:t>
            </m:r>
          </m:sup>
        </m:sSup>
      </m:oMath>
      <w:r w:rsidRPr="5DBBB3F3">
        <w:rPr>
          <w:color w:val="000000"/>
        </w:rPr>
        <w:t xml:space="preserve"> at  </w:t>
      </w:r>
      <m:oMath>
        <m:sSup>
          <m:sSupPr>
            <m:ctrlPr>
              <w:rPr>
                <w:rFonts w:ascii="Cambria Math" w:hAnsi="Cambria Math"/>
                <w:i/>
                <w:color w:val="000000"/>
                <w:szCs w:val="24"/>
              </w:rPr>
            </m:ctrlPr>
          </m:sSupPr>
          <m:e>
            <m:r>
              <w:rPr>
                <w:rFonts w:ascii="Cambria Math" w:hAnsi="Cambria Math"/>
                <w:color w:val="000000"/>
                <w:szCs w:val="24"/>
              </w:rPr>
              <m:t>U</m:t>
            </m:r>
          </m:e>
          <m:sup>
            <m:r>
              <w:rPr>
                <w:rFonts w:ascii="Cambria Math" w:hAnsi="Cambria Math"/>
                <w:color w:val="000000"/>
                <w:szCs w:val="24"/>
              </w:rPr>
              <m:t>C</m:t>
            </m:r>
          </m:sup>
        </m:sSup>
        <m:r>
          <w:rPr>
            <w:rFonts w:ascii="Cambria Math" w:hAnsi="Cambria Math"/>
            <w:color w:val="000000"/>
            <w:szCs w:val="24"/>
          </w:rPr>
          <m:t>=30</m:t>
        </m:r>
      </m:oMath>
      <w:r w:rsidR="00075CED" w:rsidRPr="5DBBB3F3">
        <w:rPr>
          <w:color w:val="000000"/>
        </w:rPr>
        <w:t xml:space="preserve"> </w:t>
      </w:r>
      <w:r w:rsidRPr="5DBBB3F3">
        <w:rPr>
          <w:color w:val="000000"/>
        </w:rPr>
        <w:t xml:space="preserve"> m/s. The superscripts </w:t>
      </w:r>
      <w:r w:rsidRPr="5DBBB3F3">
        <w:rPr>
          <w:i/>
          <w:iCs/>
          <w:color w:val="000000"/>
        </w:rPr>
        <w:t>A</w:t>
      </w:r>
      <w:r w:rsidRPr="5DBBB3F3">
        <w:rPr>
          <w:color w:val="000000"/>
        </w:rPr>
        <w:t xml:space="preserve">, </w:t>
      </w:r>
      <w:r w:rsidRPr="5DBBB3F3">
        <w:rPr>
          <w:i/>
          <w:iCs/>
          <w:color w:val="000000"/>
        </w:rPr>
        <w:t>B</w:t>
      </w:r>
      <w:r w:rsidR="00075CED" w:rsidRPr="5DBBB3F3">
        <w:rPr>
          <w:color w:val="000000"/>
        </w:rPr>
        <w:t>,</w:t>
      </w:r>
      <w:r w:rsidRPr="5DBBB3F3">
        <w:rPr>
          <w:color w:val="000000"/>
        </w:rPr>
        <w:t xml:space="preserve"> and </w:t>
      </w:r>
      <w:r w:rsidRPr="5DBBB3F3">
        <w:rPr>
          <w:i/>
          <w:iCs/>
          <w:color w:val="000000"/>
        </w:rPr>
        <w:t xml:space="preserve">C </w:t>
      </w:r>
      <w:r w:rsidRPr="5DBBB3F3">
        <w:rPr>
          <w:color w:val="000000"/>
        </w:rPr>
        <w:t>refer to the three breakpoints based on wind speed. </w:t>
      </w:r>
      <w:r w:rsidR="003A50C0" w:rsidRPr="5DBBB3F3">
        <w:rPr>
          <w:color w:val="000000"/>
        </w:rPr>
        <w:t xml:space="preserve">In addition, an offset to the initial water level </w:t>
      </w:r>
      <w:r w:rsidR="26383F27" w:rsidRPr="5DBBB3F3">
        <w:rPr>
          <w:color w:val="000000"/>
        </w:rPr>
        <w:t>i</w:t>
      </w:r>
      <w:r w:rsidR="003A50C0" w:rsidRPr="5DBBB3F3">
        <w:rPr>
          <w:color w:val="000000"/>
        </w:rPr>
        <w:t xml:space="preserve">s used to account for the physical processes </w:t>
      </w:r>
      <w:r w:rsidR="00035091" w:rsidRPr="5DBBB3F3">
        <w:rPr>
          <w:color w:val="000000"/>
        </w:rPr>
        <w:t>(</w:t>
      </w:r>
      <w:r w:rsidR="003A50C0" w:rsidRPr="5DBBB3F3">
        <w:rPr>
          <w:color w:val="000000"/>
        </w:rPr>
        <w:t>e.g. baroclinic effect</w:t>
      </w:r>
      <w:r w:rsidR="00035091" w:rsidRPr="5DBBB3F3">
        <w:rPr>
          <w:color w:val="000000"/>
        </w:rPr>
        <w:t>)</w:t>
      </w:r>
      <w:r w:rsidR="003A50C0" w:rsidRPr="5DBBB3F3">
        <w:rPr>
          <w:color w:val="000000"/>
        </w:rPr>
        <w:t xml:space="preserve"> not simulated by the model.</w:t>
      </w:r>
    </w:p>
    <w:p w14:paraId="60377E6C" w14:textId="3ACAC7E1" w:rsidR="00FF3E9D" w:rsidRDefault="00FF3E9D" w:rsidP="002E79AF">
      <w:pPr>
        <w:rPr>
          <w:szCs w:val="24"/>
        </w:rPr>
      </w:pPr>
    </w:p>
    <w:p w14:paraId="1062E892" w14:textId="54FD2292" w:rsidR="009878CA" w:rsidRDefault="009878CA" w:rsidP="00F83205">
      <w:pPr>
        <w:jc w:val="both"/>
        <w:rPr>
          <w:szCs w:val="24"/>
        </w:rPr>
      </w:pPr>
      <w:r w:rsidRPr="00F83205">
        <w:rPr>
          <w:szCs w:val="24"/>
          <w:u w:val="single"/>
        </w:rPr>
        <w:t>NearCom</w:t>
      </w:r>
      <w:r>
        <w:rPr>
          <w:szCs w:val="24"/>
        </w:rPr>
        <w:t xml:space="preserve">: </w:t>
      </w:r>
      <w:r w:rsidR="005F0941">
        <w:rPr>
          <w:szCs w:val="24"/>
        </w:rPr>
        <w:t xml:space="preserve">NearCom </w:t>
      </w:r>
      <w:r w:rsidR="008B5F03">
        <w:rPr>
          <w:szCs w:val="24"/>
        </w:rPr>
        <w:t xml:space="preserve">is set up using </w:t>
      </w:r>
      <w:r w:rsidR="004414A5">
        <w:rPr>
          <w:szCs w:val="24"/>
        </w:rPr>
        <w:t xml:space="preserve">default values </w:t>
      </w:r>
      <w:r w:rsidR="00B9056A">
        <w:rPr>
          <w:szCs w:val="24"/>
        </w:rPr>
        <w:t xml:space="preserve">for model parameters </w:t>
      </w:r>
      <w:r w:rsidR="007041BD">
        <w:rPr>
          <w:szCs w:val="24"/>
        </w:rPr>
        <w:t>in the in</w:t>
      </w:r>
      <w:r w:rsidR="00FE0558">
        <w:rPr>
          <w:szCs w:val="24"/>
        </w:rPr>
        <w:t>itial</w:t>
      </w:r>
      <w:r w:rsidR="007041BD">
        <w:rPr>
          <w:szCs w:val="24"/>
        </w:rPr>
        <w:t xml:space="preserve"> model setup.</w:t>
      </w:r>
      <w:r w:rsidR="00FE0558">
        <w:rPr>
          <w:szCs w:val="24"/>
        </w:rPr>
        <w:t xml:space="preserve"> </w:t>
      </w:r>
      <w:r w:rsidR="00AC1625">
        <w:rPr>
          <w:szCs w:val="24"/>
        </w:rPr>
        <w:t>H</w:t>
      </w:r>
      <w:r w:rsidR="00FC24E7">
        <w:rPr>
          <w:szCs w:val="24"/>
        </w:rPr>
        <w:t>owe</w:t>
      </w:r>
      <w:r w:rsidR="00360EE9">
        <w:rPr>
          <w:szCs w:val="24"/>
        </w:rPr>
        <w:t xml:space="preserve">ver, </w:t>
      </w:r>
      <w:r w:rsidR="00B97617">
        <w:rPr>
          <w:szCs w:val="24"/>
        </w:rPr>
        <w:t>it is necessary to tune</w:t>
      </w:r>
      <w:r w:rsidR="006849CD">
        <w:rPr>
          <w:szCs w:val="24"/>
        </w:rPr>
        <w:t xml:space="preserve"> those parameters based on </w:t>
      </w:r>
      <w:r w:rsidR="004E318E">
        <w:rPr>
          <w:szCs w:val="24"/>
        </w:rPr>
        <w:t xml:space="preserve">applications. </w:t>
      </w:r>
      <w:r w:rsidR="00DA4AA0">
        <w:rPr>
          <w:szCs w:val="24"/>
        </w:rPr>
        <w:t>Generally,</w:t>
      </w:r>
      <w:r w:rsidR="00B97617">
        <w:rPr>
          <w:szCs w:val="24"/>
        </w:rPr>
        <w:t xml:space="preserve"> </w:t>
      </w:r>
      <w:r w:rsidR="00935E6E">
        <w:rPr>
          <w:szCs w:val="24"/>
        </w:rPr>
        <w:t>the bottom friction coefficient</w:t>
      </w:r>
      <w:r w:rsidR="00E33DAA">
        <w:rPr>
          <w:szCs w:val="24"/>
        </w:rPr>
        <w:t>,</w:t>
      </w:r>
      <w:r w:rsidR="00935E6E">
        <w:rPr>
          <w:szCs w:val="24"/>
        </w:rPr>
        <w:t xml:space="preserve"> </w:t>
      </w:r>
      <w:r w:rsidR="003162F6" w:rsidRPr="00E33DAA">
        <w:rPr>
          <w:i/>
          <w:szCs w:val="24"/>
        </w:rPr>
        <w:t>C</w:t>
      </w:r>
      <w:r w:rsidR="00E33DAA" w:rsidRPr="00E33DAA">
        <w:rPr>
          <w:i/>
          <w:szCs w:val="24"/>
          <w:vertAlign w:val="subscript"/>
        </w:rPr>
        <w:t>D</w:t>
      </w:r>
      <w:r w:rsidR="00E33DAA" w:rsidRPr="00E33DAA">
        <w:rPr>
          <w:szCs w:val="24"/>
        </w:rPr>
        <w:t>,</w:t>
      </w:r>
      <w:r w:rsidR="003162F6" w:rsidRPr="00E33DAA">
        <w:rPr>
          <w:szCs w:val="24"/>
        </w:rPr>
        <w:t xml:space="preserve"> </w:t>
      </w:r>
      <w:r w:rsidR="00D86198">
        <w:rPr>
          <w:szCs w:val="24"/>
        </w:rPr>
        <w:t xml:space="preserve">can be adjusted </w:t>
      </w:r>
      <w:r w:rsidR="0033178D">
        <w:rPr>
          <w:szCs w:val="24"/>
        </w:rPr>
        <w:t xml:space="preserve">in </w:t>
      </w:r>
      <w:r w:rsidR="004F1876">
        <w:rPr>
          <w:szCs w:val="24"/>
        </w:rPr>
        <w:t>a</w:t>
      </w:r>
      <w:r w:rsidR="005D4488">
        <w:rPr>
          <w:szCs w:val="24"/>
        </w:rPr>
        <w:t xml:space="preserve"> range of 0.001 ~ 0.003</w:t>
      </w:r>
      <w:r w:rsidR="00573087">
        <w:rPr>
          <w:szCs w:val="24"/>
        </w:rPr>
        <w:t xml:space="preserve"> (</w:t>
      </w:r>
      <w:r w:rsidR="004D56C6">
        <w:rPr>
          <w:szCs w:val="24"/>
        </w:rPr>
        <w:t>Che</w:t>
      </w:r>
      <w:r w:rsidR="00DC450C">
        <w:rPr>
          <w:szCs w:val="24"/>
        </w:rPr>
        <w:t>zy</w:t>
      </w:r>
      <w:r w:rsidR="00F0374D">
        <w:rPr>
          <w:szCs w:val="24"/>
        </w:rPr>
        <w:t xml:space="preserve"> formula</w:t>
      </w:r>
      <w:r w:rsidR="00573087">
        <w:rPr>
          <w:szCs w:val="24"/>
        </w:rPr>
        <w:t>)</w:t>
      </w:r>
      <w:r w:rsidR="00E33DAA">
        <w:rPr>
          <w:szCs w:val="24"/>
        </w:rPr>
        <w:t>.</w:t>
      </w:r>
      <w:r w:rsidR="006103B9">
        <w:rPr>
          <w:szCs w:val="24"/>
        </w:rPr>
        <w:t xml:space="preserve"> </w:t>
      </w:r>
      <w:r w:rsidR="003110C6">
        <w:rPr>
          <w:szCs w:val="24"/>
        </w:rPr>
        <w:t>The minim</w:t>
      </w:r>
      <w:r w:rsidR="009A2E40">
        <w:rPr>
          <w:szCs w:val="24"/>
        </w:rPr>
        <w:t xml:space="preserve">um depth </w:t>
      </w:r>
      <w:r w:rsidR="001E794D">
        <w:rPr>
          <w:szCs w:val="24"/>
        </w:rPr>
        <w:t>us</w:t>
      </w:r>
      <w:r w:rsidR="005C56CC">
        <w:rPr>
          <w:szCs w:val="24"/>
        </w:rPr>
        <w:t xml:space="preserve">ed for modeling </w:t>
      </w:r>
      <w:r w:rsidR="001B0D57">
        <w:rPr>
          <w:szCs w:val="24"/>
        </w:rPr>
        <w:t xml:space="preserve">wetting and drying (inundation) </w:t>
      </w:r>
      <w:r w:rsidR="00174481">
        <w:rPr>
          <w:szCs w:val="24"/>
        </w:rPr>
        <w:t>can be set to 0.01 – 0.05</w:t>
      </w:r>
      <w:r w:rsidR="00E33DAA">
        <w:rPr>
          <w:szCs w:val="24"/>
        </w:rPr>
        <w:t xml:space="preserve"> m</w:t>
      </w:r>
      <w:r w:rsidR="001E794D">
        <w:rPr>
          <w:szCs w:val="24"/>
        </w:rPr>
        <w:t xml:space="preserve"> for</w:t>
      </w:r>
      <w:r w:rsidR="00BF42E7">
        <w:rPr>
          <w:szCs w:val="24"/>
        </w:rPr>
        <w:t xml:space="preserve"> field applications. </w:t>
      </w:r>
      <w:r w:rsidR="00A215B8">
        <w:rPr>
          <w:szCs w:val="24"/>
        </w:rPr>
        <w:t>For modeling sediment transport and morpho</w:t>
      </w:r>
      <w:r w:rsidR="00A07D08">
        <w:rPr>
          <w:szCs w:val="24"/>
        </w:rPr>
        <w:t xml:space="preserve">logical changes, </w:t>
      </w:r>
      <w:r w:rsidR="001A0AC9">
        <w:rPr>
          <w:szCs w:val="24"/>
        </w:rPr>
        <w:t xml:space="preserve">several parameters can be adjusted, including </w:t>
      </w:r>
      <w:r w:rsidR="00E33DAA">
        <w:rPr>
          <w:szCs w:val="24"/>
        </w:rPr>
        <w:t>the median grain size</w:t>
      </w:r>
      <w:r w:rsidR="00325B84">
        <w:rPr>
          <w:szCs w:val="24"/>
        </w:rPr>
        <w:t xml:space="preserve">, </w:t>
      </w:r>
      <w:r w:rsidR="0047110D">
        <w:rPr>
          <w:szCs w:val="24"/>
        </w:rPr>
        <w:t xml:space="preserve">porosity, </w:t>
      </w:r>
      <w:r w:rsidR="00CC6E0F">
        <w:rPr>
          <w:szCs w:val="24"/>
        </w:rPr>
        <w:t>and critical Shields stress</w:t>
      </w:r>
      <w:r w:rsidR="00C72BB6">
        <w:rPr>
          <w:szCs w:val="24"/>
        </w:rPr>
        <w:t xml:space="preserve">. </w:t>
      </w:r>
      <w:r w:rsidR="001E794D">
        <w:rPr>
          <w:szCs w:val="24"/>
        </w:rPr>
        <w:t xml:space="preserve"> </w:t>
      </w:r>
    </w:p>
    <w:p w14:paraId="339B457C" w14:textId="77777777" w:rsidR="009878CA" w:rsidRDefault="009878CA" w:rsidP="002E79AF">
      <w:pPr>
        <w:rPr>
          <w:szCs w:val="24"/>
        </w:rPr>
      </w:pPr>
    </w:p>
    <w:p w14:paraId="6ABE0E1F" w14:textId="34D7F2B8" w:rsidR="00FF3E9D" w:rsidRDefault="009A0987" w:rsidP="00893011">
      <w:pPr>
        <w:jc w:val="both"/>
        <w:rPr>
          <w:color w:val="000000" w:themeColor="text1"/>
          <w:szCs w:val="24"/>
        </w:rPr>
      </w:pPr>
      <w:r w:rsidRPr="0BBD7FBB">
        <w:rPr>
          <w:u w:val="single"/>
        </w:rPr>
        <w:t>CSHORE</w:t>
      </w:r>
      <w:r w:rsidR="013603D8">
        <w:t>:</w:t>
      </w:r>
      <w:r w:rsidR="6F012E39" w:rsidRPr="0BBD7FBB">
        <w:rPr>
          <w:color w:val="000000" w:themeColor="text1"/>
          <w:szCs w:val="24"/>
        </w:rPr>
        <w:t xml:space="preserve"> CSHORE is initially set up using recommended values for model parameters. Grain size (D50), sediment fall velocity (WF), and sediment specific gravity (SG) are updated to match local sediment conditions. The PONDED subroutine (IPOND) which computes onshore ridge and runnel migration is turned off to avoid modeling issues caused with high water levels and complexity of the onshore bathymetry. Wind and wave direction inputs are converted to be in line with each profile, with a limit of 30</w:t>
      </w:r>
      <w:r w:rsidR="00187D15">
        <w:rPr>
          <w:color w:val="000000" w:themeColor="text1"/>
          <w:szCs w:val="24"/>
        </w:rPr>
        <w:t xml:space="preserve">° </w:t>
      </w:r>
      <w:r w:rsidR="55C3CC03" w:rsidRPr="0BBD7FBB">
        <w:rPr>
          <w:color w:val="000000" w:themeColor="text1"/>
          <w:szCs w:val="24"/>
        </w:rPr>
        <w:t xml:space="preserve">on </w:t>
      </w:r>
      <w:r w:rsidR="6F012E39" w:rsidRPr="0BBD7FBB">
        <w:rPr>
          <w:color w:val="000000" w:themeColor="text1"/>
          <w:szCs w:val="24"/>
        </w:rPr>
        <w:t xml:space="preserve">either side of the profile to prevent </w:t>
      </w:r>
      <w:r w:rsidR="7C4717CB" w:rsidRPr="0BBD7FBB">
        <w:rPr>
          <w:color w:val="000000" w:themeColor="text1"/>
          <w:szCs w:val="24"/>
        </w:rPr>
        <w:t xml:space="preserve">model </w:t>
      </w:r>
      <w:r w:rsidR="6F012E39" w:rsidRPr="0BBD7FBB">
        <w:rPr>
          <w:color w:val="000000" w:themeColor="text1"/>
          <w:szCs w:val="24"/>
        </w:rPr>
        <w:t>crash</w:t>
      </w:r>
      <w:r w:rsidR="05ADF0C0" w:rsidRPr="0BBD7FBB">
        <w:rPr>
          <w:color w:val="000000" w:themeColor="text1"/>
          <w:szCs w:val="24"/>
        </w:rPr>
        <w:t>es</w:t>
      </w:r>
      <w:r w:rsidR="6F012E39" w:rsidRPr="0BBD7FBB">
        <w:rPr>
          <w:color w:val="000000" w:themeColor="text1"/>
          <w:szCs w:val="24"/>
        </w:rPr>
        <w:t>. Any wind or wave directions going against the profile (&gt;</w:t>
      </w:r>
      <w:r w:rsidR="00187D15">
        <w:rPr>
          <w:color w:val="000000" w:themeColor="text1"/>
          <w:szCs w:val="24"/>
        </w:rPr>
        <w:t xml:space="preserve"> </w:t>
      </w:r>
      <w:r w:rsidR="6F012E39" w:rsidRPr="0BBD7FBB">
        <w:rPr>
          <w:color w:val="000000" w:themeColor="text1"/>
          <w:szCs w:val="24"/>
        </w:rPr>
        <w:t>9</w:t>
      </w:r>
      <w:r w:rsidR="00187D15">
        <w:rPr>
          <w:color w:val="000000" w:themeColor="text1"/>
          <w:szCs w:val="24"/>
        </w:rPr>
        <w:t>0°</w:t>
      </w:r>
      <w:r w:rsidR="6F012E39" w:rsidRPr="0BBD7FBB">
        <w:rPr>
          <w:color w:val="000000" w:themeColor="text1"/>
          <w:szCs w:val="24"/>
        </w:rPr>
        <w:t xml:space="preserve">) </w:t>
      </w:r>
      <w:r w:rsidR="6010CFAA" w:rsidRPr="0BBD7FBB">
        <w:rPr>
          <w:color w:val="000000" w:themeColor="text1"/>
          <w:szCs w:val="24"/>
        </w:rPr>
        <w:t>a</w:t>
      </w:r>
      <w:r w:rsidR="6F012E39" w:rsidRPr="0BBD7FBB">
        <w:rPr>
          <w:color w:val="000000" w:themeColor="text1"/>
          <w:szCs w:val="24"/>
        </w:rPr>
        <w:t xml:space="preserve">re zeroed for the given timestep. Complex offshore bathymetry </w:t>
      </w:r>
      <w:r w:rsidR="4C35FFBA" w:rsidRPr="0BBD7FBB">
        <w:rPr>
          <w:color w:val="000000" w:themeColor="text1"/>
          <w:szCs w:val="24"/>
        </w:rPr>
        <w:t>i</w:t>
      </w:r>
      <w:r w:rsidR="6F012E39" w:rsidRPr="0BBD7FBB">
        <w:rPr>
          <w:color w:val="000000" w:themeColor="text1"/>
          <w:szCs w:val="24"/>
        </w:rPr>
        <w:t xml:space="preserve">s smoothed, and the profile </w:t>
      </w:r>
      <w:r w:rsidR="0D3D2810" w:rsidRPr="0BBD7FBB">
        <w:rPr>
          <w:color w:val="000000" w:themeColor="text1"/>
          <w:szCs w:val="24"/>
        </w:rPr>
        <w:t>i</w:t>
      </w:r>
      <w:r w:rsidR="6F012E39" w:rsidRPr="0BBD7FBB">
        <w:rPr>
          <w:color w:val="000000" w:themeColor="text1"/>
          <w:szCs w:val="24"/>
        </w:rPr>
        <w:t>s extended landward with an artificial wall</w:t>
      </w:r>
      <w:r w:rsidR="5BAAEA39" w:rsidRPr="0BBD7FBB">
        <w:rPr>
          <w:color w:val="000000" w:themeColor="text1"/>
          <w:szCs w:val="24"/>
        </w:rPr>
        <w:t xml:space="preserve"> beyond the region of interest</w:t>
      </w:r>
      <w:r w:rsidR="6F012E39" w:rsidRPr="0BBD7FBB">
        <w:rPr>
          <w:color w:val="000000" w:themeColor="text1"/>
          <w:szCs w:val="24"/>
        </w:rPr>
        <w:t xml:space="preserve"> to prevent modeling disconnects at high water levels.</w:t>
      </w:r>
    </w:p>
    <w:p w14:paraId="71EA2B2F" w14:textId="77777777" w:rsidR="00187D15" w:rsidRDefault="00187D15" w:rsidP="00893011">
      <w:pPr>
        <w:jc w:val="both"/>
        <w:rPr>
          <w:color w:val="000000" w:themeColor="text1"/>
          <w:szCs w:val="24"/>
        </w:rPr>
      </w:pPr>
    </w:p>
    <w:p w14:paraId="06AEE782" w14:textId="775E64B1" w:rsidR="006A5AED" w:rsidRDefault="4A3AA360" w:rsidP="002E79AF">
      <w:pPr>
        <w:jc w:val="both"/>
      </w:pPr>
      <w:r>
        <w:lastRenderedPageBreak/>
        <w:t xml:space="preserve">Calibration of CSHORE results is done using Mexico Beach, FL, high water marks recorded by USGS and </w:t>
      </w:r>
      <w:r w:rsidR="7BB1508D">
        <w:t xml:space="preserve">estimated flooding levels at the beach fronting TAFB. </w:t>
      </w:r>
      <w:r w:rsidR="774B7EB4">
        <w:t xml:space="preserve">Calibration </w:t>
      </w:r>
      <w:r w:rsidR="30443A46">
        <w:t>i</w:t>
      </w:r>
      <w:r w:rsidR="774B7EB4">
        <w:t>s accomplished via sensitivity analysis</w:t>
      </w:r>
      <w:r w:rsidR="3A04BE71">
        <w:t xml:space="preserve"> (+/- 20% of recommended)</w:t>
      </w:r>
      <w:r w:rsidR="774B7EB4">
        <w:t xml:space="preserve"> of CSHORE parameters </w:t>
      </w:r>
      <w:r w:rsidR="47AAE282">
        <w:t>related to hydrodynamics and sediment transport</w:t>
      </w:r>
      <w:r w:rsidR="4EE2EEB5">
        <w:t xml:space="preserve"> as well as turning on/off various optional subroutines related to vegetation, surf zone roller </w:t>
      </w:r>
      <w:r w:rsidR="39D06165">
        <w:t>dissipation, and wind effects.</w:t>
      </w:r>
    </w:p>
    <w:p w14:paraId="107FF8BA" w14:textId="05254678" w:rsidR="0BBD7FBB" w:rsidRDefault="0BBD7FBB" w:rsidP="0BBD7FBB">
      <w:pPr>
        <w:jc w:val="both"/>
        <w:rPr>
          <w:highlight w:val="yellow"/>
        </w:rPr>
      </w:pPr>
    </w:p>
    <w:p w14:paraId="3F74B6D8" w14:textId="450AF4D7" w:rsidR="009A0987" w:rsidRDefault="009A0987" w:rsidP="002E79AF">
      <w:pPr>
        <w:jc w:val="both"/>
        <w:rPr>
          <w:szCs w:val="24"/>
          <w:highlight w:val="yellow"/>
        </w:rPr>
      </w:pPr>
      <w:r w:rsidRPr="009A0987">
        <w:rPr>
          <w:szCs w:val="24"/>
          <w:u w:val="single"/>
        </w:rPr>
        <w:t>XBeach</w:t>
      </w:r>
      <w:r w:rsidR="00DD6296">
        <w:rPr>
          <w:szCs w:val="24"/>
          <w:u w:val="single"/>
        </w:rPr>
        <w:t>-SB</w:t>
      </w:r>
      <w:r w:rsidRPr="009A0987">
        <w:rPr>
          <w:szCs w:val="24"/>
        </w:rPr>
        <w:t xml:space="preserve">: </w:t>
      </w:r>
      <w:r w:rsidR="00B4050B">
        <w:rPr>
          <w:szCs w:val="24"/>
        </w:rPr>
        <w:t>Model calibration w</w:t>
      </w:r>
      <w:r w:rsidR="00A52FF5">
        <w:rPr>
          <w:szCs w:val="24"/>
        </w:rPr>
        <w:t>ill be</w:t>
      </w:r>
      <w:r w:rsidR="00B4050B">
        <w:rPr>
          <w:szCs w:val="24"/>
        </w:rPr>
        <w:t xml:space="preserve"> achieved by adjusting the bed roughness and specifying a median grain size representative of beaches near Tyndall Air Force Base. The bed roughness w</w:t>
      </w:r>
      <w:r w:rsidR="00A52FF5">
        <w:rPr>
          <w:szCs w:val="24"/>
        </w:rPr>
        <w:t>ill be</w:t>
      </w:r>
      <w:r w:rsidR="00B4050B">
        <w:rPr>
          <w:szCs w:val="24"/>
        </w:rPr>
        <w:t xml:space="preserve"> specified as spatially varying Manning roughness coefficients representative of land cover characteristics. The median grain size w</w:t>
      </w:r>
      <w:r w:rsidR="00A52FF5">
        <w:rPr>
          <w:szCs w:val="24"/>
        </w:rPr>
        <w:t>ill be</w:t>
      </w:r>
      <w:r w:rsidR="00B4050B">
        <w:rPr>
          <w:szCs w:val="24"/>
        </w:rPr>
        <w:t xml:space="preserve"> set to </w:t>
      </w:r>
      <w:r w:rsidR="006258F0">
        <w:rPr>
          <w:szCs w:val="24"/>
        </w:rPr>
        <w:t>0.</w:t>
      </w:r>
      <w:r w:rsidR="00B4050B">
        <w:rPr>
          <w:szCs w:val="24"/>
        </w:rPr>
        <w:t>225</w:t>
      </w:r>
      <w:r w:rsidR="006258F0">
        <w:rPr>
          <w:szCs w:val="24"/>
        </w:rPr>
        <w:t xml:space="preserve"> mm to represent fine sand. </w:t>
      </w:r>
    </w:p>
    <w:p w14:paraId="760AFB0F" w14:textId="77777777" w:rsidR="009A0987" w:rsidRDefault="009A0987" w:rsidP="002E79AF">
      <w:pPr>
        <w:jc w:val="both"/>
        <w:rPr>
          <w:szCs w:val="24"/>
          <w:highlight w:val="yellow"/>
        </w:rPr>
      </w:pPr>
    </w:p>
    <w:p w14:paraId="00000289" w14:textId="7EF41FD8" w:rsidR="00E20E02" w:rsidRDefault="00797D98" w:rsidP="002E79AF">
      <w:pPr>
        <w:pStyle w:val="Heading3"/>
      </w:pPr>
      <w:bookmarkStart w:id="52" w:name="_Toc143943594"/>
      <w:r>
        <w:t>5.6.2</w:t>
      </w:r>
      <w:r>
        <w:tab/>
        <w:t xml:space="preserve">Quality Assurance </w:t>
      </w:r>
      <w:sdt>
        <w:sdtPr>
          <w:tag w:val="goog_rdk_96"/>
          <w:id w:val="-2116353181"/>
        </w:sdtPr>
        <w:sdtEndPr/>
        <w:sdtContent/>
      </w:sdt>
      <w:r>
        <w:t>Sampling</w:t>
      </w:r>
      <w:bookmarkEnd w:id="52"/>
    </w:p>
    <w:p w14:paraId="76769574" w14:textId="77777777" w:rsidR="006A5AED" w:rsidRPr="006A5AED" w:rsidRDefault="006A5AED" w:rsidP="002E79AF"/>
    <w:p w14:paraId="0000028A" w14:textId="4BADC6A6" w:rsidR="00E20E02" w:rsidRDefault="00797D98" w:rsidP="002E79AF">
      <w:pPr>
        <w:jc w:val="both"/>
        <w:rPr>
          <w:szCs w:val="24"/>
        </w:rPr>
      </w:pPr>
      <w:r>
        <w:rPr>
          <w:szCs w:val="24"/>
        </w:rPr>
        <w:t xml:space="preserve">No field data </w:t>
      </w:r>
      <w:r w:rsidR="00A52FF5">
        <w:rPr>
          <w:szCs w:val="24"/>
        </w:rPr>
        <w:t>will be</w:t>
      </w:r>
      <w:r>
        <w:rPr>
          <w:szCs w:val="24"/>
        </w:rPr>
        <w:t xml:space="preserve"> collected as part of this demonstration plan. Validation data </w:t>
      </w:r>
      <w:r w:rsidR="00A52FF5">
        <w:rPr>
          <w:szCs w:val="24"/>
        </w:rPr>
        <w:t>will be</w:t>
      </w:r>
      <w:r>
        <w:rPr>
          <w:szCs w:val="24"/>
        </w:rPr>
        <w:t xml:space="preserve"> obtained from online data sources and anecdotal records. </w:t>
      </w:r>
    </w:p>
    <w:p w14:paraId="7397C8DC" w14:textId="77777777" w:rsidR="006A5AED" w:rsidRDefault="006A5AED" w:rsidP="002E79AF">
      <w:pPr>
        <w:jc w:val="both"/>
        <w:rPr>
          <w:szCs w:val="24"/>
        </w:rPr>
      </w:pPr>
    </w:p>
    <w:p w14:paraId="0000028B" w14:textId="2101A7B2" w:rsidR="00E20E02" w:rsidRDefault="00797D98" w:rsidP="002E79AF">
      <w:pPr>
        <w:pStyle w:val="Heading3"/>
      </w:pPr>
      <w:bookmarkStart w:id="53" w:name="_Toc143943595"/>
      <w:r>
        <w:t>5.6.3</w:t>
      </w:r>
      <w:r>
        <w:tab/>
        <w:t xml:space="preserve">Sample </w:t>
      </w:r>
      <w:sdt>
        <w:sdtPr>
          <w:tag w:val="goog_rdk_97"/>
          <w:id w:val="902572244"/>
        </w:sdtPr>
        <w:sdtEndPr/>
        <w:sdtContent/>
      </w:sdt>
      <w:r>
        <w:t>Documentation</w:t>
      </w:r>
      <w:bookmarkEnd w:id="53"/>
    </w:p>
    <w:p w14:paraId="578B103C" w14:textId="77777777" w:rsidR="006A5AED" w:rsidRPr="006A5AED" w:rsidRDefault="006A5AED" w:rsidP="002E79AF"/>
    <w:p w14:paraId="2CAF3111" w14:textId="697EB7E6" w:rsidR="009B7846" w:rsidRDefault="00797D98" w:rsidP="0052564A">
      <w:pPr>
        <w:jc w:val="both"/>
        <w:rPr>
          <w:szCs w:val="28"/>
        </w:rPr>
      </w:pPr>
      <w:r>
        <w:rPr>
          <w:szCs w:val="24"/>
        </w:rPr>
        <w:t xml:space="preserve">No field data </w:t>
      </w:r>
      <w:r w:rsidR="00A52FF5">
        <w:rPr>
          <w:szCs w:val="24"/>
        </w:rPr>
        <w:t>will be</w:t>
      </w:r>
      <w:r>
        <w:rPr>
          <w:szCs w:val="24"/>
        </w:rPr>
        <w:t xml:space="preserve"> collected as part of this demonstration plan. </w:t>
      </w:r>
      <w:r w:rsidR="009B7846">
        <w:rPr>
          <w:szCs w:val="24"/>
        </w:rPr>
        <w:t>Individual researchers will maintain spreadsheet records of the model simulation being conducted, the clock time required to prepare the model, the model simulation duration, the clock time required to complete the simulation, and the architecture used to complete the simulation.</w:t>
      </w:r>
      <w:r w:rsidR="009B7846">
        <w:rPr>
          <w:szCs w:val="28"/>
        </w:rPr>
        <w:t xml:space="preserve"> </w:t>
      </w:r>
    </w:p>
    <w:p w14:paraId="1D8ADEFA" w14:textId="77777777" w:rsidR="002E79AF" w:rsidRDefault="002E79AF" w:rsidP="002E79AF">
      <w:pPr>
        <w:rPr>
          <w:szCs w:val="28"/>
        </w:rPr>
      </w:pPr>
    </w:p>
    <w:p w14:paraId="0000028E" w14:textId="3750AAA4" w:rsidR="00E20E02" w:rsidRDefault="00797D98" w:rsidP="009B7846">
      <w:pPr>
        <w:pStyle w:val="Heading1"/>
      </w:pPr>
      <w:bookmarkStart w:id="54" w:name="_Toc143943596"/>
      <w:r>
        <w:t>6.0</w:t>
      </w:r>
      <w:r>
        <w:tab/>
        <w:t>PERFORMANCE ASSESSMENT</w:t>
      </w:r>
      <w:bookmarkEnd w:id="54"/>
    </w:p>
    <w:p w14:paraId="238D182F" w14:textId="77777777" w:rsidR="006A5AED" w:rsidRPr="006A5AED" w:rsidRDefault="006A5AED" w:rsidP="006A5AED"/>
    <w:p w14:paraId="74A2850F" w14:textId="51036FD8" w:rsidR="009B7846" w:rsidRPr="009B7846" w:rsidRDefault="009B7846" w:rsidP="009B7846">
      <w:pPr>
        <w:pStyle w:val="Heading2"/>
      </w:pPr>
      <w:bookmarkStart w:id="55" w:name="_Toc143943597"/>
      <w:r w:rsidRPr="009B7846">
        <w:t>6.1 General Statistical Analyses</w:t>
      </w:r>
      <w:bookmarkEnd w:id="55"/>
    </w:p>
    <w:p w14:paraId="7DC6C922" w14:textId="07FCAE8F" w:rsidR="009B7846" w:rsidRDefault="009B7846">
      <w:pPr>
        <w:jc w:val="both"/>
        <w:rPr>
          <w:szCs w:val="24"/>
          <w:highlight w:val="yellow"/>
        </w:rPr>
      </w:pPr>
    </w:p>
    <w:p w14:paraId="142C0BE9" w14:textId="4048BED5" w:rsidR="00625B7A" w:rsidRDefault="00934626" w:rsidP="008718F8">
      <w:pPr>
        <w:jc w:val="both"/>
      </w:pPr>
      <w:r>
        <w:t xml:space="preserve">Model accuracy in </w:t>
      </w:r>
      <w:r w:rsidR="00625B7A">
        <w:t>predicting the magnitude and timing of peak water level</w:t>
      </w:r>
      <w:r w:rsidR="00D332A4">
        <w:t xml:space="preserve"> (or other parameters)</w:t>
      </w:r>
      <w:r w:rsidR="00625B7A">
        <w:t xml:space="preserve"> will be evaluated using a variety of statistical metrics:</w:t>
      </w:r>
    </w:p>
    <w:p w14:paraId="12B09170" w14:textId="77777777" w:rsidR="0052564A" w:rsidRDefault="0052564A" w:rsidP="008718F8">
      <w:pPr>
        <w:jc w:val="both"/>
      </w:pPr>
    </w:p>
    <w:tbl>
      <w:tblPr>
        <w:tblStyle w:val="TableGrid"/>
        <w:tblW w:w="0" w:type="auto"/>
        <w:tblLook w:val="04A0" w:firstRow="1" w:lastRow="0" w:firstColumn="1" w:lastColumn="0" w:noHBand="0" w:noVBand="1"/>
        <w:tblPrChange w:id="56" w:author="Elkut, Ahmed" w:date="2024-07-18T08:11:00Z">
          <w:tblPr>
            <w:tblStyle w:val="TableGrid"/>
            <w:tblW w:w="0" w:type="auto"/>
            <w:tblLook w:val="04A0" w:firstRow="1" w:lastRow="0" w:firstColumn="1" w:lastColumn="0" w:noHBand="0" w:noVBand="1"/>
          </w:tblPr>
        </w:tblPrChange>
      </w:tblPr>
      <w:tblGrid>
        <w:gridCol w:w="8642"/>
        <w:gridCol w:w="708"/>
        <w:tblGridChange w:id="57">
          <w:tblGrid>
            <w:gridCol w:w="8642"/>
            <w:gridCol w:w="708"/>
          </w:tblGrid>
        </w:tblGridChange>
      </w:tblGrid>
      <w:tr w:rsidR="006B68FE" w:rsidRPr="00A1629D" w14:paraId="52D9AFDD" w14:textId="77777777" w:rsidTr="006B68FE">
        <w:tc>
          <w:tcPr>
            <w:tcW w:w="8642" w:type="dxa"/>
            <w:vAlign w:val="center"/>
            <w:tcPrChange w:id="58" w:author="Elkut, Ahmed" w:date="2024-07-18T08:11:00Z">
              <w:tcPr>
                <w:tcW w:w="8642" w:type="dxa"/>
                <w:vAlign w:val="center"/>
              </w:tcPr>
            </w:tcPrChange>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7"/>
              <w:gridCol w:w="5819"/>
            </w:tblGrid>
            <w:tr w:rsidR="006B68FE" w:rsidRPr="006B68FE" w14:paraId="6E409591" w14:textId="77777777" w:rsidTr="000D732B">
              <w:trPr>
                <w:ins w:id="59" w:author="Elkut, Ahmed" w:date="2024-07-11T17:05:00Z"/>
              </w:trPr>
              <w:tc>
                <w:tcPr>
                  <w:tcW w:w="2763" w:type="dxa"/>
                  <w:vAlign w:val="center"/>
                </w:tcPr>
                <w:p w14:paraId="7F62284E" w14:textId="5CDE143F" w:rsidR="006B68FE" w:rsidRPr="0017575E" w:rsidRDefault="006B68FE" w:rsidP="0017575E">
                  <w:pPr>
                    <w:jc w:val="center"/>
                    <w:rPr>
                      <w:rFonts w:asciiTheme="majorBidi" w:hAnsiTheme="majorBidi" w:cstheme="majorBidi"/>
                      <w:lang w:val="en-GB" w:eastAsia="zh-CN"/>
                    </w:rPr>
                  </w:pPr>
                  <w:r w:rsidRPr="0017575E">
                    <w:rPr>
                      <w:rFonts w:asciiTheme="majorBidi" w:hAnsiTheme="majorBidi" w:cstheme="majorBidi"/>
                      <w:lang w:val="en-GB" w:eastAsia="zh-CN"/>
                    </w:rPr>
                    <w:t>Root mean square error:</w:t>
                  </w:r>
                </w:p>
              </w:tc>
              <w:tc>
                <w:tcPr>
                  <w:tcW w:w="6021" w:type="dxa"/>
                </w:tcPr>
                <w:p w14:paraId="73B12760" w14:textId="2C9626E4" w:rsidR="006B68FE" w:rsidRPr="0017575E" w:rsidRDefault="006B68FE" w:rsidP="006B68FE">
                  <w:pPr>
                    <w:jc w:val="center"/>
                    <w:rPr>
                      <w:rFonts w:asciiTheme="majorBidi" w:hAnsiTheme="majorBidi" w:cstheme="majorBidi"/>
                    </w:rPr>
                  </w:pPr>
                  <m:oMath>
                    <m:r>
                      <w:rPr>
                        <w:rFonts w:ascii="Cambria Math" w:hAnsi="Cambria Math" w:cstheme="majorBidi"/>
                      </w:rPr>
                      <m:t>RMSE=</m:t>
                    </m:r>
                    <m:rad>
                      <m:radPr>
                        <m:degHide m:val="1"/>
                        <m:ctrlPr>
                          <w:rPr>
                            <w:rFonts w:ascii="Cambria Math" w:eastAsia="SimSun" w:hAnsi="Cambria Math" w:cstheme="majorBidi"/>
                            <w:i/>
                            <w:lang w:val="en-GB" w:eastAsia="zh-CN"/>
                          </w:rPr>
                        </m:ctrlPr>
                      </m:radPr>
                      <m:deg/>
                      <m:e>
                        <m:f>
                          <m:fPr>
                            <m:ctrlPr>
                              <w:rPr>
                                <w:rFonts w:ascii="Cambria Math" w:eastAsia="SimSun" w:hAnsi="Cambria Math" w:cstheme="majorBidi"/>
                                <w:i/>
                                <w:lang w:val="en-GB" w:eastAsia="zh-CN"/>
                              </w:rPr>
                            </m:ctrlPr>
                          </m:fPr>
                          <m:num>
                            <m:r>
                              <w:rPr>
                                <w:rFonts w:ascii="Cambria Math" w:eastAsia="SimSun" w:hAnsi="Cambria Math" w:cstheme="majorBidi"/>
                                <w:lang w:val="en-GB" w:eastAsia="zh-CN"/>
                              </w:rPr>
                              <m:t>1</m:t>
                            </m:r>
                          </m:num>
                          <m:den>
                            <m:r>
                              <w:rPr>
                                <w:rFonts w:ascii="Cambria Math" w:eastAsia="SimSun" w:hAnsi="Cambria Math" w:cstheme="majorBidi"/>
                                <w:lang w:val="en-GB" w:eastAsia="zh-CN"/>
                              </w:rPr>
                              <m:t>n</m:t>
                            </m:r>
                          </m:den>
                        </m:f>
                        <m:nary>
                          <m:naryPr>
                            <m:chr m:val="∑"/>
                            <m:limLoc m:val="subSup"/>
                            <m:ctrlPr>
                              <w:rPr>
                                <w:rFonts w:ascii="Cambria Math" w:eastAsia="SimSun" w:hAnsi="Cambria Math" w:cstheme="majorBidi"/>
                                <w:i/>
                                <w:lang w:val="en-GB" w:eastAsia="zh-CN"/>
                              </w:rPr>
                            </m:ctrlPr>
                          </m:naryPr>
                          <m:sub>
                            <m:r>
                              <w:rPr>
                                <w:rFonts w:ascii="Cambria Math" w:eastAsia="SimSun" w:hAnsi="Cambria Math" w:cstheme="majorBidi"/>
                                <w:lang w:val="en-GB" w:eastAsia="zh-CN"/>
                              </w:rPr>
                              <m:t>i=1</m:t>
                            </m:r>
                          </m:sub>
                          <m:sup>
                            <m:r>
                              <w:rPr>
                                <w:rFonts w:ascii="Cambria Math" w:eastAsia="SimSun" w:hAnsi="Cambria Math" w:cstheme="majorBidi"/>
                                <w:lang w:val="en-GB" w:eastAsia="zh-CN"/>
                              </w:rPr>
                              <m:t>N</m:t>
                            </m:r>
                          </m:sup>
                          <m:e>
                            <m:sSup>
                              <m:sSupPr>
                                <m:ctrlPr>
                                  <w:rPr>
                                    <w:rFonts w:ascii="Cambria Math" w:eastAsia="SimSun" w:hAnsi="Cambria Math" w:cstheme="majorBidi"/>
                                    <w:i/>
                                    <w:lang w:val="en-GB" w:eastAsia="zh-CN"/>
                                  </w:rPr>
                                </m:ctrlPr>
                              </m:sSupPr>
                              <m:e>
                                <m:d>
                                  <m:dPr>
                                    <m:ctrlPr>
                                      <w:rPr>
                                        <w:rFonts w:ascii="Cambria Math" w:eastAsia="SimSun" w:hAnsi="Cambria Math" w:cstheme="majorBidi"/>
                                        <w:i/>
                                        <w:lang w:val="en-GB" w:eastAsia="zh-CN"/>
                                      </w:rPr>
                                    </m:ctrlPr>
                                  </m:dPr>
                                  <m:e>
                                    <m:sSubSup>
                                      <m:sSubSupPr>
                                        <m:ctrlPr>
                                          <w:rPr>
                                            <w:rFonts w:ascii="Cambria Math" w:eastAsia="SimSun" w:hAnsi="Cambria Math" w:cstheme="majorBidi"/>
                                            <w:i/>
                                            <w:lang w:val="en-GB" w:eastAsia="zh-CN"/>
                                          </w:rPr>
                                        </m:ctrlPr>
                                      </m:sSubSupPr>
                                      <m:e>
                                        <m:r>
                                          <w:rPr>
                                            <w:rFonts w:ascii="Cambria Math" w:eastAsia="SimSun" w:hAnsi="Cambria Math" w:cstheme="majorBidi"/>
                                            <w:lang w:val="en-GB" w:eastAsia="zh-CN"/>
                                          </w:rPr>
                                          <m:t>ψ</m:t>
                                        </m:r>
                                      </m:e>
                                      <m:sub>
                                        <m:r>
                                          <w:rPr>
                                            <w:rFonts w:ascii="Cambria Math" w:eastAsia="SimSun" w:hAnsi="Cambria Math" w:cstheme="majorBidi"/>
                                            <w:lang w:val="en-GB" w:eastAsia="zh-CN"/>
                                          </w:rPr>
                                          <m:t>modeled</m:t>
                                        </m:r>
                                      </m:sub>
                                      <m:sup>
                                        <m:r>
                                          <w:rPr>
                                            <w:rFonts w:ascii="Cambria Math" w:eastAsia="SimSun" w:hAnsi="Cambria Math" w:cstheme="majorBidi"/>
                                            <w:lang w:val="en-GB" w:eastAsia="zh-CN"/>
                                          </w:rPr>
                                          <m:t>i</m:t>
                                        </m:r>
                                      </m:sup>
                                    </m:sSubSup>
                                    <m:r>
                                      <w:rPr>
                                        <w:rFonts w:ascii="Cambria Math" w:eastAsia="SimSun" w:hAnsi="Cambria Math" w:cstheme="majorBidi"/>
                                        <w:lang w:val="en-GB" w:eastAsia="zh-CN"/>
                                      </w:rPr>
                                      <m:t>-</m:t>
                                    </m:r>
                                    <m:sSubSup>
                                      <m:sSubSupPr>
                                        <m:ctrlPr>
                                          <w:rPr>
                                            <w:rFonts w:ascii="Cambria Math" w:eastAsia="SimSun" w:hAnsi="Cambria Math" w:cstheme="majorBidi"/>
                                            <w:i/>
                                            <w:lang w:val="en-GB" w:eastAsia="zh-CN"/>
                                          </w:rPr>
                                        </m:ctrlPr>
                                      </m:sSubSupPr>
                                      <m:e>
                                        <m:r>
                                          <w:rPr>
                                            <w:rFonts w:ascii="Cambria Math" w:eastAsia="SimSun" w:hAnsi="Cambria Math" w:cstheme="majorBidi"/>
                                            <w:lang w:val="en-GB" w:eastAsia="zh-CN"/>
                                          </w:rPr>
                                          <m:t>ψ</m:t>
                                        </m:r>
                                      </m:e>
                                      <m:sub>
                                        <m:r>
                                          <w:rPr>
                                            <w:rFonts w:ascii="Cambria Math" w:eastAsia="SimSun" w:hAnsi="Cambria Math" w:cstheme="majorBidi"/>
                                            <w:lang w:val="en-GB" w:eastAsia="zh-CN"/>
                                          </w:rPr>
                                          <m:t>observed</m:t>
                                        </m:r>
                                      </m:sub>
                                      <m:sup>
                                        <m:r>
                                          <w:rPr>
                                            <w:rFonts w:ascii="Cambria Math" w:eastAsia="SimSun" w:hAnsi="Cambria Math" w:cstheme="majorBidi"/>
                                            <w:lang w:val="en-GB" w:eastAsia="zh-CN"/>
                                          </w:rPr>
                                          <m:t>i</m:t>
                                        </m:r>
                                      </m:sup>
                                    </m:sSubSup>
                                  </m:e>
                                </m:d>
                              </m:e>
                              <m:sup>
                                <m:r>
                                  <w:rPr>
                                    <w:rFonts w:ascii="Cambria Math" w:eastAsia="SimSun" w:hAnsi="Cambria Math" w:cstheme="majorBidi"/>
                                    <w:lang w:val="en-GB" w:eastAsia="zh-CN"/>
                                  </w:rPr>
                                  <m:t>2</m:t>
                                </m:r>
                              </m:sup>
                            </m:sSup>
                          </m:e>
                        </m:nary>
                      </m:e>
                    </m:rad>
                  </m:oMath>
                  <w:r w:rsidRPr="0017575E">
                    <w:rPr>
                      <w:rFonts w:asciiTheme="majorBidi" w:eastAsiaTheme="minorEastAsia" w:hAnsiTheme="majorBidi" w:cstheme="majorBidi"/>
                      <w:lang w:val="en-GB" w:eastAsia="zh-CN"/>
                    </w:rPr>
                    <w:t>,</w:t>
                  </w:r>
                </w:p>
              </w:tc>
            </w:tr>
          </w:tbl>
          <w:p w14:paraId="335FDCE9" w14:textId="0E30C0D3" w:rsidR="006B68FE" w:rsidRPr="00A1629D" w:rsidRDefault="006B68FE" w:rsidP="0017575E">
            <w:pPr>
              <w:pStyle w:val="Caption"/>
              <w:spacing w:after="0" w:line="276" w:lineRule="auto"/>
              <w:jc w:val="center"/>
              <w:rPr>
                <w:rFonts w:eastAsiaTheme="minorEastAsia"/>
              </w:rPr>
            </w:pPr>
          </w:p>
        </w:tc>
        <w:tc>
          <w:tcPr>
            <w:tcW w:w="708" w:type="dxa"/>
            <w:vAlign w:val="center"/>
            <w:tcPrChange w:id="60" w:author="Elkut, Ahmed" w:date="2024-07-18T08:11:00Z">
              <w:tcPr>
                <w:tcW w:w="708" w:type="dxa"/>
                <w:vAlign w:val="center"/>
              </w:tcPr>
            </w:tcPrChange>
          </w:tcPr>
          <w:p w14:paraId="7FAAB474" w14:textId="00EC14E5" w:rsidR="006B68FE" w:rsidRPr="0017575E" w:rsidRDefault="006B68FE" w:rsidP="0017575E">
            <w:pPr>
              <w:pStyle w:val="Caption"/>
              <w:spacing w:after="0" w:line="276" w:lineRule="auto"/>
              <w:jc w:val="center"/>
              <w:rPr>
                <w:rFonts w:asciiTheme="majorBidi" w:hAnsiTheme="majorBidi" w:cstheme="majorBidi"/>
                <w:i w:val="0"/>
                <w:iCs w:val="0"/>
                <w:sz w:val="24"/>
                <w:szCs w:val="24"/>
              </w:rPr>
            </w:pPr>
            <w:r w:rsidRPr="0017575E">
              <w:rPr>
                <w:rFonts w:asciiTheme="majorBidi" w:eastAsiaTheme="minorEastAsia" w:hAnsiTheme="majorBidi" w:cstheme="majorBidi"/>
                <w:i w:val="0"/>
                <w:iCs w:val="0"/>
                <w:sz w:val="24"/>
                <w:szCs w:val="24"/>
              </w:rPr>
              <w:fldChar w:fldCharType="begin"/>
            </w:r>
            <w:r w:rsidRPr="0017575E">
              <w:rPr>
                <w:rFonts w:asciiTheme="majorBidi" w:eastAsiaTheme="minorEastAsia" w:hAnsiTheme="majorBidi" w:cstheme="majorBidi"/>
                <w:i w:val="0"/>
                <w:iCs w:val="0"/>
                <w:sz w:val="24"/>
                <w:szCs w:val="24"/>
              </w:rPr>
              <w:instrText xml:space="preserve"> SEQ Equation \* ARABIC </w:instrText>
            </w:r>
            <w:r w:rsidRPr="0017575E">
              <w:rPr>
                <w:rFonts w:asciiTheme="majorBidi" w:eastAsiaTheme="minorEastAsia" w:hAnsiTheme="majorBidi" w:cstheme="majorBidi"/>
                <w:i w:val="0"/>
                <w:iCs w:val="0"/>
                <w:sz w:val="24"/>
                <w:szCs w:val="24"/>
              </w:rPr>
              <w:fldChar w:fldCharType="separate"/>
            </w:r>
            <w:r w:rsidRPr="0017575E">
              <w:rPr>
                <w:rFonts w:asciiTheme="majorBidi" w:eastAsiaTheme="minorEastAsia" w:hAnsiTheme="majorBidi" w:cstheme="majorBidi"/>
                <w:i w:val="0"/>
                <w:iCs w:val="0"/>
                <w:noProof/>
                <w:sz w:val="24"/>
                <w:szCs w:val="24"/>
              </w:rPr>
              <w:t>1</w:t>
            </w:r>
            <w:r w:rsidRPr="0017575E">
              <w:rPr>
                <w:rFonts w:asciiTheme="majorBidi" w:eastAsiaTheme="minorEastAsia" w:hAnsiTheme="majorBidi" w:cstheme="majorBidi"/>
                <w:i w:val="0"/>
                <w:iCs w:val="0"/>
                <w:sz w:val="24"/>
                <w:szCs w:val="24"/>
              </w:rPr>
              <w:fldChar w:fldCharType="end"/>
            </w:r>
          </w:p>
        </w:tc>
      </w:tr>
    </w:tbl>
    <w:p w14:paraId="27B24587" w14:textId="3A74F175" w:rsidR="006B68FE" w:rsidRDefault="006B68FE" w:rsidP="008718F8">
      <w:pPr>
        <w:jc w:val="both"/>
      </w:pPr>
    </w:p>
    <w:tbl>
      <w:tblPr>
        <w:tblStyle w:val="TableGrid"/>
        <w:tblW w:w="0" w:type="auto"/>
        <w:tblLook w:val="04A0" w:firstRow="1" w:lastRow="0" w:firstColumn="1" w:lastColumn="0" w:noHBand="0" w:noVBand="1"/>
        <w:tblPrChange w:id="61" w:author="Elkut, Ahmed" w:date="2024-07-18T08:11:00Z">
          <w:tblPr>
            <w:tblStyle w:val="TableGrid"/>
            <w:tblW w:w="0" w:type="auto"/>
            <w:tblLook w:val="04A0" w:firstRow="1" w:lastRow="0" w:firstColumn="1" w:lastColumn="0" w:noHBand="0" w:noVBand="1"/>
          </w:tblPr>
        </w:tblPrChange>
      </w:tblPr>
      <w:tblGrid>
        <w:gridCol w:w="8642"/>
        <w:gridCol w:w="708"/>
        <w:tblGridChange w:id="62">
          <w:tblGrid>
            <w:gridCol w:w="8642"/>
            <w:gridCol w:w="708"/>
          </w:tblGrid>
        </w:tblGridChange>
      </w:tblGrid>
      <w:tr w:rsidR="000D732B" w:rsidRPr="006F1E91" w14:paraId="0130D195" w14:textId="77777777" w:rsidTr="006F1E91">
        <w:tc>
          <w:tcPr>
            <w:tcW w:w="8642" w:type="dxa"/>
            <w:tcPrChange w:id="63" w:author="Elkut, Ahmed" w:date="2024-07-18T08:11:00Z">
              <w:tcPr>
                <w:tcW w:w="8642" w:type="dxa"/>
              </w:tcPr>
            </w:tcPrChange>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1"/>
              <w:gridCol w:w="5795"/>
            </w:tblGrid>
            <w:tr w:rsidR="000D732B" w:rsidRPr="006F1E91" w14:paraId="05517199" w14:textId="77777777" w:rsidTr="006F1E91">
              <w:trPr>
                <w:ins w:id="64" w:author="Elkut, Ahmed" w:date="2024-07-11T17:06:00Z"/>
              </w:trPr>
              <w:tc>
                <w:tcPr>
                  <w:tcW w:w="2763" w:type="dxa"/>
                  <w:vAlign w:val="center"/>
                </w:tcPr>
                <w:p w14:paraId="1B832C29" w14:textId="77777777" w:rsidR="000D732B" w:rsidRPr="0017575E" w:rsidRDefault="000D732B" w:rsidP="0017575E">
                  <w:pPr>
                    <w:jc w:val="center"/>
                    <w:rPr>
                      <w:rFonts w:asciiTheme="majorBidi" w:hAnsiTheme="majorBidi" w:cstheme="majorBidi"/>
                      <w:szCs w:val="24"/>
                      <w:lang w:val="en-GB" w:eastAsia="zh-CN"/>
                    </w:rPr>
                  </w:pPr>
                  <w:r w:rsidRPr="0017575E">
                    <w:rPr>
                      <w:rFonts w:asciiTheme="majorBidi" w:hAnsiTheme="majorBidi" w:cstheme="majorBidi"/>
                      <w:szCs w:val="24"/>
                      <w:lang w:val="en-GB" w:eastAsia="zh-CN"/>
                    </w:rPr>
                    <w:t>Bias</w:t>
                  </w:r>
                </w:p>
              </w:tc>
              <w:tc>
                <w:tcPr>
                  <w:tcW w:w="6021" w:type="dxa"/>
                  <w:vAlign w:val="center"/>
                </w:tcPr>
                <w:p w14:paraId="1241E741" w14:textId="64466F6B" w:rsidR="000D732B" w:rsidRPr="0017575E" w:rsidRDefault="00082F1E" w:rsidP="006F1E91">
                  <w:pPr>
                    <w:jc w:val="center"/>
                    <w:rPr>
                      <w:rFonts w:asciiTheme="majorBidi" w:eastAsia="Calibri" w:hAnsiTheme="majorBidi" w:cstheme="majorBidi"/>
                      <w:szCs w:val="24"/>
                      <w:lang w:val="en-GB" w:eastAsia="zh-CN"/>
                    </w:rPr>
                  </w:pPr>
                  <m:oMathPara>
                    <m:oMath>
                      <m:r>
                        <w:rPr>
                          <w:rFonts w:ascii="Cambria Math" w:hAnsi="Cambria Math" w:cstheme="majorBidi"/>
                          <w:szCs w:val="24"/>
                        </w:rPr>
                        <m:t>Bias</m:t>
                      </m:r>
                      <m:r>
                        <m:rPr>
                          <m:sty m:val="p"/>
                        </m:rPr>
                        <w:rPr>
                          <w:rFonts w:ascii="Cambria Math" w:hAnsi="Cambria Math" w:cstheme="majorBidi"/>
                          <w:szCs w:val="24"/>
                        </w:rPr>
                        <m:t xml:space="preserve">= </m:t>
                      </m:r>
                      <m:nary>
                        <m:naryPr>
                          <m:chr m:val="∑"/>
                          <m:limLoc m:val="subSup"/>
                          <m:ctrlPr>
                            <w:rPr>
                              <w:rFonts w:ascii="Cambria Math" w:hAnsi="Cambria Math" w:cstheme="majorBidi"/>
                              <w:szCs w:val="24"/>
                            </w:rPr>
                          </m:ctrlPr>
                        </m:naryPr>
                        <m:sub>
                          <m:r>
                            <w:rPr>
                              <w:rFonts w:ascii="Cambria Math" w:hAnsi="Cambria Math" w:cstheme="majorBidi"/>
                              <w:szCs w:val="24"/>
                            </w:rPr>
                            <m:t>i</m:t>
                          </m:r>
                          <m:r>
                            <m:rPr>
                              <m:sty m:val="p"/>
                            </m:rPr>
                            <w:rPr>
                              <w:rFonts w:ascii="Cambria Math" w:hAnsi="Cambria Math" w:cstheme="majorBidi"/>
                              <w:szCs w:val="24"/>
                            </w:rPr>
                            <m:t>=1</m:t>
                          </m:r>
                        </m:sub>
                        <m:sup>
                          <m:r>
                            <w:rPr>
                              <w:rFonts w:ascii="Cambria Math" w:hAnsi="Cambria Math" w:cstheme="majorBidi"/>
                              <w:szCs w:val="24"/>
                            </w:rPr>
                            <m:t>N</m:t>
                          </m:r>
                        </m:sup>
                        <m:e>
                          <m:f>
                            <m:fPr>
                              <m:ctrlPr>
                                <w:rPr>
                                  <w:rFonts w:ascii="Cambria Math" w:hAnsi="Cambria Math" w:cstheme="majorBidi"/>
                                  <w:szCs w:val="24"/>
                                </w:rPr>
                              </m:ctrlPr>
                            </m:fPr>
                            <m:num>
                              <m:r>
                                <m:rPr>
                                  <m:sty m:val="p"/>
                                </m:rPr>
                                <w:rPr>
                                  <w:rFonts w:ascii="Cambria Math" w:hAnsi="Cambria Math" w:cstheme="majorBidi"/>
                                  <w:szCs w:val="24"/>
                                </w:rPr>
                                <m:t>1</m:t>
                              </m:r>
                            </m:num>
                            <m:den>
                              <m:r>
                                <w:rPr>
                                  <w:rFonts w:ascii="Cambria Math" w:hAnsi="Cambria Math" w:cstheme="majorBidi"/>
                                  <w:szCs w:val="24"/>
                                </w:rPr>
                                <m:t>N</m:t>
                              </m:r>
                            </m:den>
                          </m:f>
                          <m:d>
                            <m:dPr>
                              <m:ctrlPr>
                                <w:rPr>
                                  <w:rFonts w:ascii="Cambria Math" w:hAnsi="Cambria Math" w:cstheme="majorBidi"/>
                                  <w:szCs w:val="24"/>
                                </w:rPr>
                              </m:ctrlPr>
                            </m:dPr>
                            <m:e>
                              <m:sSubSup>
                                <m:sSubSupPr>
                                  <m:ctrlPr>
                                    <w:rPr>
                                      <w:rFonts w:ascii="Cambria Math" w:eastAsia="SimSun" w:hAnsi="Cambria Math" w:cstheme="majorBidi"/>
                                      <w:i/>
                                      <w:lang w:val="en-GB" w:eastAsia="zh-CN"/>
                                    </w:rPr>
                                  </m:ctrlPr>
                                </m:sSubSupPr>
                                <m:e>
                                  <m:r>
                                    <w:rPr>
                                      <w:rFonts w:ascii="Cambria Math" w:eastAsia="SimSun" w:hAnsi="Cambria Math" w:cstheme="majorBidi"/>
                                      <w:lang w:val="en-GB" w:eastAsia="zh-CN"/>
                                    </w:rPr>
                                    <m:t>ψ</m:t>
                                  </m:r>
                                </m:e>
                                <m:sub>
                                  <m:r>
                                    <w:rPr>
                                      <w:rFonts w:ascii="Cambria Math" w:eastAsia="SimSun" w:hAnsi="Cambria Math" w:cstheme="majorBidi"/>
                                      <w:lang w:val="en-GB" w:eastAsia="zh-CN"/>
                                    </w:rPr>
                                    <m:t>modeled</m:t>
                                  </m:r>
                                </m:sub>
                                <m:sup>
                                  <m:r>
                                    <w:rPr>
                                      <w:rFonts w:ascii="Cambria Math" w:eastAsia="SimSun" w:hAnsi="Cambria Math" w:cstheme="majorBidi"/>
                                      <w:lang w:val="en-GB" w:eastAsia="zh-CN"/>
                                    </w:rPr>
                                    <m:t>i</m:t>
                                  </m:r>
                                </m:sup>
                              </m:sSubSup>
                              <m:r>
                                <w:rPr>
                                  <w:rFonts w:ascii="Cambria Math" w:eastAsia="SimSun" w:hAnsi="Cambria Math" w:cstheme="majorBidi"/>
                                  <w:lang w:val="en-GB" w:eastAsia="zh-CN"/>
                                </w:rPr>
                                <m:t>-</m:t>
                              </m:r>
                              <m:sSubSup>
                                <m:sSubSupPr>
                                  <m:ctrlPr>
                                    <w:rPr>
                                      <w:rFonts w:ascii="Cambria Math" w:eastAsia="SimSun" w:hAnsi="Cambria Math" w:cstheme="majorBidi"/>
                                      <w:i/>
                                      <w:lang w:val="en-GB" w:eastAsia="zh-CN"/>
                                    </w:rPr>
                                  </m:ctrlPr>
                                </m:sSubSupPr>
                                <m:e>
                                  <m:r>
                                    <w:rPr>
                                      <w:rFonts w:ascii="Cambria Math" w:eastAsia="SimSun" w:hAnsi="Cambria Math" w:cstheme="majorBidi"/>
                                      <w:lang w:val="en-GB" w:eastAsia="zh-CN"/>
                                    </w:rPr>
                                    <m:t>ψ</m:t>
                                  </m:r>
                                </m:e>
                                <m:sub>
                                  <m:r>
                                    <w:rPr>
                                      <w:rFonts w:ascii="Cambria Math" w:eastAsia="SimSun" w:hAnsi="Cambria Math" w:cstheme="majorBidi"/>
                                      <w:lang w:val="en-GB" w:eastAsia="zh-CN"/>
                                    </w:rPr>
                                    <m:t>observed</m:t>
                                  </m:r>
                                </m:sub>
                                <m:sup>
                                  <m:r>
                                    <w:rPr>
                                      <w:rFonts w:ascii="Cambria Math" w:eastAsia="SimSun" w:hAnsi="Cambria Math" w:cstheme="majorBidi"/>
                                      <w:lang w:val="en-GB" w:eastAsia="zh-CN"/>
                                    </w:rPr>
                                    <m:t>i</m:t>
                                  </m:r>
                                </m:sup>
                              </m:sSubSup>
                            </m:e>
                          </m:d>
                          <m:r>
                            <m:rPr>
                              <m:sty m:val="p"/>
                            </m:rPr>
                            <w:rPr>
                              <w:rFonts w:ascii="Cambria Math" w:hAnsi="Cambria Math" w:cstheme="majorBidi"/>
                              <w:szCs w:val="24"/>
                            </w:rPr>
                            <m:t xml:space="preserve"> </m:t>
                          </m:r>
                        </m:e>
                      </m:nary>
                    </m:oMath>
                  </m:oMathPara>
                </w:p>
              </w:tc>
            </w:tr>
          </w:tbl>
          <w:p w14:paraId="7565E449" w14:textId="48A27584" w:rsidR="000D732B" w:rsidRPr="0017575E" w:rsidRDefault="000D732B">
            <w:pPr>
              <w:pStyle w:val="Caption"/>
              <w:spacing w:after="0" w:line="276" w:lineRule="auto"/>
              <w:rPr>
                <w:rFonts w:asciiTheme="majorBidi" w:eastAsiaTheme="minorEastAsia" w:hAnsiTheme="majorBidi" w:cstheme="majorBidi"/>
                <w:sz w:val="24"/>
                <w:szCs w:val="24"/>
              </w:rPr>
            </w:pPr>
          </w:p>
        </w:tc>
        <w:tc>
          <w:tcPr>
            <w:tcW w:w="708" w:type="dxa"/>
            <w:vAlign w:val="center"/>
            <w:tcPrChange w:id="65" w:author="Elkut, Ahmed" w:date="2024-07-18T08:11:00Z">
              <w:tcPr>
                <w:tcW w:w="708" w:type="dxa"/>
                <w:vAlign w:val="center"/>
              </w:tcPr>
            </w:tcPrChange>
          </w:tcPr>
          <w:p w14:paraId="60F3B9EE" w14:textId="78FFD8E0" w:rsidR="000D732B" w:rsidRPr="0017575E" w:rsidRDefault="000D732B" w:rsidP="0017575E">
            <w:pPr>
              <w:pStyle w:val="Caption"/>
              <w:spacing w:after="0" w:line="276" w:lineRule="auto"/>
              <w:jc w:val="center"/>
              <w:rPr>
                <w:rFonts w:asciiTheme="majorBidi" w:hAnsiTheme="majorBidi" w:cstheme="majorBidi"/>
                <w:i w:val="0"/>
                <w:iCs w:val="0"/>
                <w:sz w:val="24"/>
                <w:szCs w:val="24"/>
              </w:rPr>
            </w:pPr>
            <w:r w:rsidRPr="0017575E">
              <w:rPr>
                <w:rFonts w:asciiTheme="majorBidi" w:eastAsiaTheme="minorEastAsia" w:hAnsiTheme="majorBidi" w:cstheme="majorBidi"/>
                <w:i w:val="0"/>
                <w:iCs w:val="0"/>
                <w:sz w:val="24"/>
                <w:szCs w:val="24"/>
              </w:rPr>
              <w:fldChar w:fldCharType="begin"/>
            </w:r>
            <w:r w:rsidRPr="0017575E">
              <w:rPr>
                <w:rFonts w:asciiTheme="majorBidi" w:eastAsiaTheme="minorEastAsia" w:hAnsiTheme="majorBidi" w:cstheme="majorBidi"/>
                <w:i w:val="0"/>
                <w:iCs w:val="0"/>
                <w:sz w:val="24"/>
                <w:szCs w:val="24"/>
              </w:rPr>
              <w:instrText xml:space="preserve"> SEQ Equation \* ARAB</w:instrText>
            </w:r>
            <w:r w:rsidRPr="00A1629D">
              <w:rPr>
                <w:rFonts w:eastAsiaTheme="minorEastAsia"/>
              </w:rPr>
              <w:instrText>I</w:instrText>
            </w:r>
            <w:r w:rsidRPr="0017575E">
              <w:rPr>
                <w:rFonts w:asciiTheme="majorBidi" w:eastAsiaTheme="minorEastAsia" w:hAnsiTheme="majorBidi" w:cstheme="majorBidi"/>
                <w:i w:val="0"/>
                <w:iCs w:val="0"/>
                <w:sz w:val="24"/>
                <w:szCs w:val="24"/>
              </w:rPr>
              <w:instrText xml:space="preserve">C </w:instrText>
            </w:r>
            <w:r w:rsidRPr="0017575E">
              <w:rPr>
                <w:rFonts w:asciiTheme="majorBidi" w:eastAsiaTheme="minorEastAsia" w:hAnsiTheme="majorBidi" w:cstheme="majorBidi"/>
                <w:i w:val="0"/>
                <w:iCs w:val="0"/>
                <w:sz w:val="24"/>
                <w:szCs w:val="24"/>
              </w:rPr>
              <w:fldChar w:fldCharType="separate"/>
            </w:r>
            <w:r w:rsidRPr="0017575E">
              <w:rPr>
                <w:rFonts w:asciiTheme="majorBidi" w:eastAsiaTheme="minorEastAsia" w:hAnsiTheme="majorBidi" w:cstheme="majorBidi"/>
                <w:i w:val="0"/>
                <w:iCs w:val="0"/>
                <w:noProof/>
                <w:sz w:val="24"/>
                <w:szCs w:val="24"/>
              </w:rPr>
              <w:t>2</w:t>
            </w:r>
            <w:r w:rsidRPr="0017575E">
              <w:rPr>
                <w:rFonts w:asciiTheme="majorBidi" w:eastAsiaTheme="minorEastAsia" w:hAnsiTheme="majorBidi" w:cstheme="majorBidi"/>
                <w:i w:val="0"/>
                <w:iCs w:val="0"/>
                <w:sz w:val="24"/>
                <w:szCs w:val="24"/>
              </w:rPr>
              <w:fldChar w:fldCharType="end"/>
            </w:r>
          </w:p>
        </w:tc>
      </w:tr>
    </w:tbl>
    <w:p w14:paraId="32E40FEF" w14:textId="7E935662" w:rsidR="006B68FE" w:rsidRPr="0017575E" w:rsidRDefault="006B68FE" w:rsidP="008718F8">
      <w:pPr>
        <w:jc w:val="both"/>
        <w:rPr>
          <w:rFonts w:asciiTheme="majorBidi" w:hAnsiTheme="majorBidi" w:cstheme="majorBidi"/>
          <w:szCs w:val="24"/>
        </w:rPr>
      </w:pPr>
    </w:p>
    <w:tbl>
      <w:tblPr>
        <w:tblStyle w:val="TableGrid"/>
        <w:tblW w:w="0" w:type="auto"/>
        <w:tblLook w:val="04A0" w:firstRow="1" w:lastRow="0" w:firstColumn="1" w:lastColumn="0" w:noHBand="0" w:noVBand="1"/>
        <w:tblPrChange w:id="66" w:author="Elkut, Ahmed" w:date="2024-07-18T08:11:00Z">
          <w:tblPr>
            <w:tblStyle w:val="TableGrid"/>
            <w:tblW w:w="0" w:type="auto"/>
            <w:tblLook w:val="04A0" w:firstRow="1" w:lastRow="0" w:firstColumn="1" w:lastColumn="0" w:noHBand="0" w:noVBand="1"/>
          </w:tblPr>
        </w:tblPrChange>
      </w:tblPr>
      <w:tblGrid>
        <w:gridCol w:w="8642"/>
        <w:gridCol w:w="708"/>
        <w:tblGridChange w:id="67">
          <w:tblGrid>
            <w:gridCol w:w="8642"/>
            <w:gridCol w:w="708"/>
          </w:tblGrid>
        </w:tblGridChange>
      </w:tblGrid>
      <w:tr w:rsidR="000D732B" w:rsidRPr="006F1E91" w14:paraId="78A8543D" w14:textId="77777777" w:rsidTr="006F1E91">
        <w:tc>
          <w:tcPr>
            <w:tcW w:w="8642" w:type="dxa"/>
            <w:tcPrChange w:id="68" w:author="Elkut, Ahmed" w:date="2024-07-18T08:11:00Z">
              <w:tcPr>
                <w:tcW w:w="8642" w:type="dxa"/>
              </w:tcPr>
            </w:tcPrChange>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5757"/>
            </w:tblGrid>
            <w:tr w:rsidR="000D732B" w:rsidRPr="006F1E91" w14:paraId="613343C2" w14:textId="77777777" w:rsidTr="006F1E91">
              <w:trPr>
                <w:ins w:id="69" w:author="Elkut, Ahmed" w:date="2024-07-11T17:06:00Z"/>
              </w:trPr>
              <w:tc>
                <w:tcPr>
                  <w:tcW w:w="2763" w:type="dxa"/>
                  <w:vAlign w:val="center"/>
                </w:tcPr>
                <w:p w14:paraId="60504DA4" w14:textId="77777777" w:rsidR="000D732B" w:rsidRPr="0017575E" w:rsidRDefault="000D732B" w:rsidP="0017575E">
                  <w:pPr>
                    <w:jc w:val="center"/>
                    <w:rPr>
                      <w:rFonts w:asciiTheme="majorBidi" w:hAnsiTheme="majorBidi" w:cstheme="majorBidi"/>
                      <w:szCs w:val="24"/>
                    </w:rPr>
                  </w:pPr>
                  <w:r w:rsidRPr="0017575E">
                    <w:rPr>
                      <w:rFonts w:asciiTheme="majorBidi" w:hAnsiTheme="majorBidi" w:cstheme="majorBidi"/>
                      <w:szCs w:val="24"/>
                    </w:rPr>
                    <w:t>Coefficient of de</w:t>
                  </w:r>
                  <w:r w:rsidRPr="003E6F5A">
                    <w:rPr>
                      <w:rFonts w:ascii="Times New Roman" w:hAnsi="Times New Roman" w:cs="Times New Roman"/>
                    </w:rPr>
                    <w:t>t</w:t>
                  </w:r>
                  <w:r w:rsidRPr="0017575E">
                    <w:rPr>
                      <w:rFonts w:asciiTheme="majorBidi" w:hAnsiTheme="majorBidi" w:cstheme="majorBidi"/>
                      <w:szCs w:val="24"/>
                    </w:rPr>
                    <w:t>ermination</w:t>
                  </w:r>
                </w:p>
              </w:tc>
              <w:tc>
                <w:tcPr>
                  <w:tcW w:w="6021" w:type="dxa"/>
                  <w:vAlign w:val="center"/>
                </w:tcPr>
                <w:p w14:paraId="03BF6932" w14:textId="77777777" w:rsidR="000D732B" w:rsidRPr="0017575E" w:rsidRDefault="00245350" w:rsidP="006F1E91">
                  <w:pPr>
                    <w:jc w:val="center"/>
                    <w:rPr>
                      <w:rFonts w:asciiTheme="majorBidi" w:hAnsiTheme="majorBidi" w:cstheme="majorBidi"/>
                      <w:szCs w:val="24"/>
                    </w:rPr>
                  </w:pPr>
                  <m:oMath>
                    <m:sSup>
                      <m:sSupPr>
                        <m:ctrlPr>
                          <w:rPr>
                            <w:rFonts w:ascii="Cambria Math" w:hAnsi="Cambria Math" w:cstheme="majorBidi"/>
                            <w:i/>
                            <w:szCs w:val="24"/>
                          </w:rPr>
                        </m:ctrlPr>
                      </m:sSupPr>
                      <m:e>
                        <m:r>
                          <w:rPr>
                            <w:rFonts w:ascii="Cambria Math" w:hAnsi="Cambria Math" w:cstheme="majorBidi"/>
                            <w:szCs w:val="24"/>
                          </w:rPr>
                          <m:t>R</m:t>
                        </m:r>
                      </m:e>
                      <m:sup>
                        <m:r>
                          <w:rPr>
                            <w:rFonts w:ascii="Cambria Math" w:hAnsi="Cambria Math" w:cstheme="majorBidi"/>
                            <w:szCs w:val="24"/>
                          </w:rPr>
                          <m:t>2</m:t>
                        </m:r>
                      </m:sup>
                    </m:sSup>
                    <m:r>
                      <w:rPr>
                        <w:rFonts w:ascii="Cambria Math" w:hAnsi="Cambria Math" w:cstheme="majorBidi"/>
                        <w:szCs w:val="24"/>
                      </w:rPr>
                      <m:t>=1-</m:t>
                    </m:r>
                    <m:f>
                      <m:fPr>
                        <m:ctrlPr>
                          <w:rPr>
                            <w:rFonts w:ascii="Cambria Math" w:eastAsia="SimSun" w:hAnsi="Cambria Math" w:cstheme="majorBidi"/>
                            <w:i/>
                            <w:szCs w:val="24"/>
                            <w:lang w:val="en-GB" w:eastAsia="zh-CN"/>
                          </w:rPr>
                        </m:ctrlPr>
                      </m:fPr>
                      <m:num>
                        <m:nary>
                          <m:naryPr>
                            <m:chr m:val="∑"/>
                            <m:limLoc m:val="subSup"/>
                            <m:ctrlPr>
                              <w:rPr>
                                <w:rFonts w:ascii="Cambria Math" w:eastAsia="SimSun" w:hAnsi="Cambria Math" w:cstheme="majorBidi"/>
                                <w:i/>
                                <w:szCs w:val="24"/>
                                <w:lang w:val="en-GB" w:eastAsia="zh-CN"/>
                              </w:rPr>
                            </m:ctrlPr>
                          </m:naryPr>
                          <m:sub>
                            <m:r>
                              <w:rPr>
                                <w:rFonts w:ascii="Cambria Math" w:eastAsia="SimSun" w:hAnsi="Cambria Math" w:cstheme="majorBidi"/>
                                <w:szCs w:val="24"/>
                                <w:lang w:val="en-GB" w:eastAsia="zh-CN"/>
                              </w:rPr>
                              <m:t>i</m:t>
                            </m:r>
                            <m:r>
                              <w:rPr>
                                <w:rFonts w:ascii="Cambria Math" w:eastAsia="SimSun" w:hAnsi="Cambria Math" w:cstheme="majorBidi"/>
                                <w:szCs w:val="24"/>
                                <w:lang w:val="en-GB" w:eastAsia="zh-CN"/>
                              </w:rPr>
                              <m:t>=1</m:t>
                            </m:r>
                          </m:sub>
                          <m:sup>
                            <m:r>
                              <w:rPr>
                                <w:rFonts w:ascii="Cambria Math" w:eastAsia="SimSun" w:hAnsi="Cambria Math" w:cstheme="majorBidi"/>
                                <w:szCs w:val="24"/>
                                <w:lang w:val="en-GB" w:eastAsia="zh-CN"/>
                              </w:rPr>
                              <m:t>N</m:t>
                            </m:r>
                          </m:sup>
                          <m:e>
                            <m:sSup>
                              <m:sSupPr>
                                <m:ctrlPr>
                                  <w:rPr>
                                    <w:rFonts w:ascii="Cambria Math" w:eastAsia="SimSun" w:hAnsi="Cambria Math" w:cstheme="majorBidi"/>
                                    <w:i/>
                                    <w:szCs w:val="24"/>
                                    <w:lang w:val="en-GB" w:eastAsia="zh-CN"/>
                                  </w:rPr>
                                </m:ctrlPr>
                              </m:sSupPr>
                              <m:e>
                                <m:d>
                                  <m:dPr>
                                    <m:ctrlPr>
                                      <w:rPr>
                                        <w:rFonts w:ascii="Cambria Math" w:eastAsia="SimSun" w:hAnsi="Cambria Math" w:cstheme="majorBidi"/>
                                        <w:i/>
                                        <w:szCs w:val="24"/>
                                        <w:lang w:val="en-GB" w:eastAsia="zh-CN"/>
                                      </w:rPr>
                                    </m:ctrlPr>
                                  </m:dPr>
                                  <m:e>
                                    <m:sSubSup>
                                      <m:sSubSupPr>
                                        <m:ctrlPr>
                                          <w:rPr>
                                            <w:rFonts w:ascii="Cambria Math" w:eastAsia="SimSun" w:hAnsi="Cambria Math" w:cstheme="majorBidi"/>
                                            <w:i/>
                                            <w:szCs w:val="24"/>
                                            <w:lang w:val="en-GB" w:eastAsia="zh-CN"/>
                                          </w:rPr>
                                        </m:ctrlPr>
                                      </m:sSubSupPr>
                                      <m:e>
                                        <m:r>
                                          <w:rPr>
                                            <w:rFonts w:ascii="Cambria Math" w:eastAsia="SimSun" w:hAnsi="Cambria Math" w:cstheme="majorBidi"/>
                                            <w:szCs w:val="24"/>
                                            <w:lang w:val="en-GB" w:eastAsia="zh-CN"/>
                                          </w:rPr>
                                          <m:t>ψ</m:t>
                                        </m:r>
                                      </m:e>
                                      <m:sub>
                                        <m:r>
                                          <w:rPr>
                                            <w:rFonts w:ascii="Cambria Math" w:eastAsia="SimSun" w:hAnsi="Cambria Math" w:cstheme="majorBidi"/>
                                            <w:szCs w:val="24"/>
                                            <w:lang w:val="en-GB" w:eastAsia="zh-CN"/>
                                          </w:rPr>
                                          <m:t>modeled</m:t>
                                        </m:r>
                                      </m:sub>
                                      <m:sup>
                                        <m:r>
                                          <w:rPr>
                                            <w:rFonts w:ascii="Cambria Math" w:eastAsia="SimSun" w:hAnsi="Cambria Math" w:cstheme="majorBidi"/>
                                            <w:szCs w:val="24"/>
                                            <w:lang w:val="en-GB" w:eastAsia="zh-CN"/>
                                          </w:rPr>
                                          <m:t>i</m:t>
                                        </m:r>
                                      </m:sup>
                                    </m:sSubSup>
                                    <m:r>
                                      <w:rPr>
                                        <w:rFonts w:ascii="Cambria Math" w:eastAsia="SimSun" w:hAnsi="Cambria Math" w:cstheme="majorBidi"/>
                                        <w:szCs w:val="24"/>
                                        <w:lang w:val="en-GB" w:eastAsia="zh-CN"/>
                                      </w:rPr>
                                      <m:t>-</m:t>
                                    </m:r>
                                    <m:sSubSup>
                                      <m:sSubSupPr>
                                        <m:ctrlPr>
                                          <w:rPr>
                                            <w:rFonts w:ascii="Cambria Math" w:eastAsia="SimSun" w:hAnsi="Cambria Math" w:cstheme="majorBidi"/>
                                            <w:i/>
                                            <w:szCs w:val="24"/>
                                            <w:lang w:val="en-GB" w:eastAsia="zh-CN"/>
                                          </w:rPr>
                                        </m:ctrlPr>
                                      </m:sSubSupPr>
                                      <m:e>
                                        <m:r>
                                          <w:rPr>
                                            <w:rFonts w:ascii="Cambria Math" w:eastAsia="SimSun" w:hAnsi="Cambria Math" w:cstheme="majorBidi"/>
                                            <w:szCs w:val="24"/>
                                            <w:lang w:val="en-GB" w:eastAsia="zh-CN"/>
                                          </w:rPr>
                                          <m:t>ψ</m:t>
                                        </m:r>
                                      </m:e>
                                      <m:sub>
                                        <m:r>
                                          <w:rPr>
                                            <w:rFonts w:ascii="Cambria Math" w:eastAsia="SimSun" w:hAnsi="Cambria Math" w:cstheme="majorBidi"/>
                                            <w:szCs w:val="24"/>
                                            <w:lang w:val="en-GB" w:eastAsia="zh-CN"/>
                                          </w:rPr>
                                          <m:t>observed</m:t>
                                        </m:r>
                                      </m:sub>
                                      <m:sup>
                                        <m:r>
                                          <w:rPr>
                                            <w:rFonts w:ascii="Cambria Math" w:eastAsia="SimSun" w:hAnsi="Cambria Math" w:cstheme="majorBidi"/>
                                            <w:szCs w:val="24"/>
                                            <w:lang w:val="en-GB" w:eastAsia="zh-CN"/>
                                          </w:rPr>
                                          <m:t>i</m:t>
                                        </m:r>
                                      </m:sup>
                                    </m:sSubSup>
                                  </m:e>
                                </m:d>
                              </m:e>
                              <m:sup>
                                <m:r>
                                  <w:rPr>
                                    <w:rFonts w:ascii="Cambria Math" w:eastAsia="SimSun" w:hAnsi="Cambria Math" w:cstheme="majorBidi"/>
                                    <w:szCs w:val="24"/>
                                    <w:lang w:val="en-GB" w:eastAsia="zh-CN"/>
                                  </w:rPr>
                                  <m:t>2</m:t>
                                </m:r>
                              </m:sup>
                            </m:sSup>
                          </m:e>
                        </m:nary>
                      </m:num>
                      <m:den>
                        <m:nary>
                          <m:naryPr>
                            <m:chr m:val="∑"/>
                            <m:limLoc m:val="subSup"/>
                            <m:ctrlPr>
                              <w:rPr>
                                <w:rFonts w:ascii="Cambria Math" w:eastAsia="SimSun" w:hAnsi="Cambria Math" w:cstheme="majorBidi"/>
                                <w:i/>
                                <w:szCs w:val="24"/>
                                <w:lang w:val="en-GB" w:eastAsia="zh-CN"/>
                              </w:rPr>
                            </m:ctrlPr>
                          </m:naryPr>
                          <m:sub>
                            <m:r>
                              <w:rPr>
                                <w:rFonts w:ascii="Cambria Math" w:eastAsia="SimSun" w:hAnsi="Cambria Math" w:cstheme="majorBidi"/>
                                <w:szCs w:val="24"/>
                                <w:lang w:val="en-GB" w:eastAsia="zh-CN"/>
                              </w:rPr>
                              <m:t>i</m:t>
                            </m:r>
                            <m:r>
                              <w:rPr>
                                <w:rFonts w:ascii="Cambria Math" w:eastAsia="SimSun" w:hAnsi="Cambria Math" w:cstheme="majorBidi"/>
                                <w:szCs w:val="24"/>
                                <w:lang w:val="en-GB" w:eastAsia="zh-CN"/>
                              </w:rPr>
                              <m:t>=1</m:t>
                            </m:r>
                          </m:sub>
                          <m:sup>
                            <m:r>
                              <w:rPr>
                                <w:rFonts w:ascii="Cambria Math" w:eastAsia="SimSun" w:hAnsi="Cambria Math" w:cstheme="majorBidi"/>
                                <w:szCs w:val="24"/>
                                <w:lang w:val="en-GB" w:eastAsia="zh-CN"/>
                              </w:rPr>
                              <m:t>N</m:t>
                            </m:r>
                          </m:sup>
                          <m:e>
                            <m:sSup>
                              <m:sSupPr>
                                <m:ctrlPr>
                                  <w:rPr>
                                    <w:rFonts w:ascii="Cambria Math" w:eastAsia="SimSun" w:hAnsi="Cambria Math" w:cstheme="majorBidi"/>
                                    <w:i/>
                                    <w:szCs w:val="24"/>
                                    <w:lang w:val="en-GB" w:eastAsia="zh-CN"/>
                                  </w:rPr>
                                </m:ctrlPr>
                              </m:sSupPr>
                              <m:e>
                                <m:d>
                                  <m:dPr>
                                    <m:ctrlPr>
                                      <w:rPr>
                                        <w:rFonts w:ascii="Cambria Math" w:eastAsia="SimSun" w:hAnsi="Cambria Math" w:cstheme="majorBidi"/>
                                        <w:i/>
                                        <w:szCs w:val="24"/>
                                        <w:lang w:val="en-GB" w:eastAsia="zh-CN"/>
                                      </w:rPr>
                                    </m:ctrlPr>
                                  </m:dPr>
                                  <m:e>
                                    <m:sSubSup>
                                      <m:sSubSupPr>
                                        <m:ctrlPr>
                                          <w:rPr>
                                            <w:rFonts w:ascii="Cambria Math" w:eastAsia="SimSun" w:hAnsi="Cambria Math" w:cstheme="majorBidi"/>
                                            <w:i/>
                                            <w:szCs w:val="24"/>
                                            <w:lang w:val="en-GB" w:eastAsia="zh-CN"/>
                                          </w:rPr>
                                        </m:ctrlPr>
                                      </m:sSubSupPr>
                                      <m:e>
                                        <m:r>
                                          <w:rPr>
                                            <w:rFonts w:ascii="Cambria Math" w:eastAsia="SimSun" w:hAnsi="Cambria Math" w:cstheme="majorBidi"/>
                                            <w:szCs w:val="24"/>
                                            <w:lang w:val="en-GB" w:eastAsia="zh-CN"/>
                                          </w:rPr>
                                          <m:t>ψ</m:t>
                                        </m:r>
                                      </m:e>
                                      <m:sub>
                                        <m:r>
                                          <w:rPr>
                                            <w:rFonts w:ascii="Cambria Math" w:eastAsia="SimSun" w:hAnsi="Cambria Math" w:cstheme="majorBidi"/>
                                            <w:szCs w:val="24"/>
                                            <w:lang w:val="en-GB" w:eastAsia="zh-CN"/>
                                          </w:rPr>
                                          <m:t>modeled</m:t>
                                        </m:r>
                                      </m:sub>
                                      <m:sup>
                                        <m:r>
                                          <w:rPr>
                                            <w:rFonts w:ascii="Cambria Math" w:eastAsia="SimSun" w:hAnsi="Cambria Math" w:cstheme="majorBidi"/>
                                            <w:szCs w:val="24"/>
                                            <w:lang w:val="en-GB" w:eastAsia="zh-CN"/>
                                          </w:rPr>
                                          <m:t>i</m:t>
                                        </m:r>
                                      </m:sup>
                                    </m:sSubSup>
                                    <m:r>
                                      <w:rPr>
                                        <w:rFonts w:ascii="Cambria Math" w:eastAsia="SimSun" w:hAnsi="Cambria Math" w:cstheme="majorBidi"/>
                                        <w:szCs w:val="24"/>
                                        <w:lang w:val="en-GB" w:eastAsia="zh-CN"/>
                                      </w:rPr>
                                      <m:t>-</m:t>
                                    </m:r>
                                    <m:acc>
                                      <m:accPr>
                                        <m:chr m:val="̅"/>
                                        <m:ctrlPr>
                                          <w:rPr>
                                            <w:rFonts w:ascii="Cambria Math" w:eastAsia="SimSun" w:hAnsi="Cambria Math" w:cstheme="majorBidi"/>
                                            <w:i/>
                                            <w:szCs w:val="24"/>
                                            <w:lang w:val="en-GB" w:eastAsia="zh-CN"/>
                                          </w:rPr>
                                        </m:ctrlPr>
                                      </m:accPr>
                                      <m:e>
                                        <m:sSubSup>
                                          <m:sSubSupPr>
                                            <m:ctrlPr>
                                              <w:rPr>
                                                <w:rFonts w:ascii="Cambria Math" w:eastAsia="SimSun" w:hAnsi="Cambria Math" w:cstheme="majorBidi"/>
                                                <w:i/>
                                                <w:szCs w:val="24"/>
                                                <w:lang w:val="en-GB" w:eastAsia="zh-CN"/>
                                              </w:rPr>
                                            </m:ctrlPr>
                                          </m:sSubSupPr>
                                          <m:e>
                                            <m:r>
                                              <w:rPr>
                                                <w:rFonts w:ascii="Cambria Math" w:eastAsia="SimSun" w:hAnsi="Cambria Math" w:cstheme="majorBidi"/>
                                                <w:szCs w:val="24"/>
                                                <w:lang w:val="en-GB" w:eastAsia="zh-CN"/>
                                              </w:rPr>
                                              <m:t>ψ</m:t>
                                            </m:r>
                                          </m:e>
                                          <m:sub>
                                            <m:r>
                                              <w:rPr>
                                                <w:rFonts w:ascii="Cambria Math" w:eastAsia="SimSun" w:hAnsi="Cambria Math" w:cstheme="majorBidi"/>
                                                <w:szCs w:val="24"/>
                                                <w:lang w:val="en-GB" w:eastAsia="zh-CN"/>
                                              </w:rPr>
                                              <m:t>observed</m:t>
                                            </m:r>
                                          </m:sub>
                                          <m:sup>
                                            <m:r>
                                              <w:rPr>
                                                <w:rFonts w:ascii="Cambria Math" w:eastAsia="SimSun" w:hAnsi="Cambria Math" w:cstheme="majorBidi"/>
                                                <w:szCs w:val="24"/>
                                                <w:lang w:val="en-GB" w:eastAsia="zh-CN"/>
                                              </w:rPr>
                                              <m:t>i</m:t>
                                            </m:r>
                                          </m:sup>
                                        </m:sSubSup>
                                      </m:e>
                                    </m:acc>
                                  </m:e>
                                </m:d>
                              </m:e>
                              <m:sup>
                                <m:r>
                                  <w:rPr>
                                    <w:rFonts w:ascii="Cambria Math" w:eastAsia="SimSun" w:hAnsi="Cambria Math" w:cstheme="majorBidi"/>
                                    <w:szCs w:val="24"/>
                                    <w:lang w:val="en-GB" w:eastAsia="zh-CN"/>
                                  </w:rPr>
                                  <m:t>2</m:t>
                                </m:r>
                              </m:sup>
                            </m:sSup>
                          </m:e>
                        </m:nary>
                      </m:den>
                    </m:f>
                  </m:oMath>
                  <w:r w:rsidR="000D732B" w:rsidRPr="0017575E">
                    <w:rPr>
                      <w:rFonts w:asciiTheme="majorBidi" w:eastAsiaTheme="minorEastAsia" w:hAnsiTheme="majorBidi" w:cstheme="majorBidi"/>
                      <w:szCs w:val="24"/>
                      <w:lang w:val="en-GB" w:eastAsia="zh-CN"/>
                    </w:rPr>
                    <w:t>,</w:t>
                  </w:r>
                </w:p>
              </w:tc>
            </w:tr>
          </w:tbl>
          <w:p w14:paraId="3BC4AB56" w14:textId="3F093C04" w:rsidR="000D732B" w:rsidRPr="0017575E" w:rsidRDefault="000D732B">
            <w:pPr>
              <w:pStyle w:val="Caption"/>
              <w:spacing w:after="0" w:line="276" w:lineRule="auto"/>
              <w:rPr>
                <w:rFonts w:asciiTheme="majorBidi" w:eastAsiaTheme="minorEastAsia" w:hAnsiTheme="majorBidi" w:cstheme="majorBidi"/>
                <w:sz w:val="24"/>
                <w:szCs w:val="24"/>
              </w:rPr>
            </w:pPr>
          </w:p>
        </w:tc>
        <w:tc>
          <w:tcPr>
            <w:tcW w:w="708" w:type="dxa"/>
            <w:vAlign w:val="center"/>
            <w:tcPrChange w:id="70" w:author="Elkut, Ahmed" w:date="2024-07-18T08:11:00Z">
              <w:tcPr>
                <w:tcW w:w="708" w:type="dxa"/>
                <w:vAlign w:val="center"/>
              </w:tcPr>
            </w:tcPrChange>
          </w:tcPr>
          <w:p w14:paraId="02EDD245" w14:textId="543B9816" w:rsidR="000D732B" w:rsidRPr="0017575E" w:rsidRDefault="000D732B" w:rsidP="0017575E">
            <w:pPr>
              <w:pStyle w:val="Caption"/>
              <w:spacing w:after="0" w:line="276" w:lineRule="auto"/>
              <w:jc w:val="center"/>
              <w:rPr>
                <w:rFonts w:asciiTheme="majorBidi" w:hAnsiTheme="majorBidi" w:cstheme="majorBidi"/>
                <w:sz w:val="24"/>
                <w:szCs w:val="24"/>
              </w:rPr>
            </w:pPr>
            <w:r w:rsidRPr="0017575E">
              <w:rPr>
                <w:rFonts w:asciiTheme="majorBidi" w:eastAsiaTheme="minorEastAsia" w:hAnsiTheme="majorBidi" w:cstheme="majorBidi"/>
                <w:sz w:val="24"/>
                <w:szCs w:val="24"/>
              </w:rPr>
              <w:fldChar w:fldCharType="begin"/>
            </w:r>
            <w:r w:rsidRPr="0017575E">
              <w:rPr>
                <w:rFonts w:asciiTheme="majorBidi" w:eastAsiaTheme="minorEastAsia" w:hAnsiTheme="majorBidi" w:cstheme="majorBidi"/>
                <w:sz w:val="24"/>
                <w:szCs w:val="24"/>
              </w:rPr>
              <w:instrText xml:space="preserve"> SEQ Equation \* ARABIC </w:instrText>
            </w:r>
            <w:r w:rsidRPr="0017575E">
              <w:rPr>
                <w:rFonts w:asciiTheme="majorBidi" w:eastAsiaTheme="minorEastAsia" w:hAnsiTheme="majorBidi" w:cstheme="majorBidi"/>
                <w:sz w:val="24"/>
                <w:szCs w:val="24"/>
              </w:rPr>
              <w:fldChar w:fldCharType="separate"/>
            </w:r>
            <w:r w:rsidRPr="0017575E">
              <w:rPr>
                <w:rFonts w:asciiTheme="majorBidi" w:eastAsiaTheme="minorEastAsia" w:hAnsiTheme="majorBidi" w:cstheme="majorBidi"/>
                <w:noProof/>
                <w:sz w:val="24"/>
                <w:szCs w:val="24"/>
              </w:rPr>
              <w:t>3</w:t>
            </w:r>
            <w:r w:rsidRPr="0017575E">
              <w:rPr>
                <w:rFonts w:asciiTheme="majorBidi" w:eastAsiaTheme="minorEastAsia" w:hAnsiTheme="majorBidi" w:cstheme="majorBidi"/>
                <w:sz w:val="24"/>
                <w:szCs w:val="24"/>
              </w:rPr>
              <w:fldChar w:fldCharType="end"/>
            </w:r>
          </w:p>
        </w:tc>
      </w:tr>
    </w:tbl>
    <w:p w14:paraId="110C2CE8" w14:textId="47CA6D01" w:rsidR="000D732B" w:rsidRDefault="000D732B" w:rsidP="008718F8">
      <w:pPr>
        <w:jc w:val="both"/>
      </w:pPr>
    </w:p>
    <w:p w14:paraId="1DF62055" w14:textId="064313A8" w:rsidR="00625B7A" w:rsidRDefault="00625B7A" w:rsidP="00BC2B25"/>
    <w:p w14:paraId="3964D9AB" w14:textId="752E5EBD" w:rsidR="003B4BFC" w:rsidRPr="001F0E3F" w:rsidRDefault="00BC2B25" w:rsidP="008718F8">
      <w:pPr>
        <w:jc w:val="both"/>
      </w:pPr>
      <w:r>
        <w:lastRenderedPageBreak/>
        <w:t xml:space="preserve">where </w:t>
      </w:r>
      <m:oMath>
        <m:r>
          <w:rPr>
            <w:rFonts w:ascii="Cambria Math" w:eastAsia="SimSun" w:hAnsi="Cambria Math" w:cs="Arial"/>
            <w:lang w:val="en-GB" w:eastAsia="zh-CN"/>
          </w:rPr>
          <m:t>ψ</m:t>
        </m:r>
      </m:oMath>
      <w:r>
        <w:rPr>
          <w:rFonts w:eastAsiaTheme="minorEastAsia"/>
          <w:lang w:val="en-GB" w:eastAsia="zh-CN"/>
        </w:rPr>
        <w:t xml:space="preserve"> represents the parameter being assessed</w:t>
      </w:r>
      <w:r w:rsidR="00D332A4">
        <w:rPr>
          <w:rFonts w:eastAsiaTheme="minorEastAsia"/>
          <w:lang w:val="en-GB" w:eastAsia="zh-CN"/>
        </w:rPr>
        <w:t xml:space="preserve"> at some station </w:t>
      </w:r>
      <w:r w:rsidR="00D332A4" w:rsidRPr="00D332A4">
        <w:rPr>
          <w:rFonts w:eastAsiaTheme="minorEastAsia"/>
          <w:i/>
          <w:lang w:val="en-GB" w:eastAsia="zh-CN"/>
        </w:rPr>
        <w:t>i</w:t>
      </w:r>
      <w:r>
        <w:rPr>
          <w:rFonts w:eastAsiaTheme="minorEastAsia"/>
          <w:lang w:val="en-GB" w:eastAsia="zh-CN"/>
        </w:rPr>
        <w:t xml:space="preserve">. </w:t>
      </w:r>
      <w:r w:rsidR="009C1358">
        <w:t>Increases in RMSE indicate reduced model accuracy.  Positive or negative bias indicate over- and under-predictions, respectively, by the model. These parameters enable investigat</w:t>
      </w:r>
      <w:r w:rsidR="009878CA">
        <w:t>ion of</w:t>
      </w:r>
      <w:r w:rsidR="009C1358">
        <w:t xml:space="preserve"> the overall magnitude </w:t>
      </w:r>
      <w:r w:rsidR="008718F8">
        <w:t xml:space="preserve">differences between predictions and observations. The coefficient of determination and corresponding best fit slope quantify how much the predictions varied from the observations, thereby giving an indication of how well the simulations performed (e.g. a perfect fit would have a slope of unity). </w:t>
      </w:r>
    </w:p>
    <w:p w14:paraId="0439F7F5" w14:textId="77777777" w:rsidR="00A23682" w:rsidRPr="00A23682" w:rsidRDefault="00A23682" w:rsidP="0017575E"/>
    <w:p w14:paraId="00000291" w14:textId="3A8A7B7A" w:rsidR="00E20E02" w:rsidRDefault="009B7846" w:rsidP="009B7846">
      <w:pPr>
        <w:pStyle w:val="Heading2"/>
      </w:pPr>
      <w:bookmarkStart w:id="71" w:name="_Toc143943598"/>
      <w:r>
        <w:t xml:space="preserve">6.2 </w:t>
      </w:r>
      <w:r w:rsidR="00797D98">
        <w:t xml:space="preserve">Specific </w:t>
      </w:r>
      <w:r>
        <w:t>A</w:t>
      </w:r>
      <w:r w:rsidR="00797D98">
        <w:t xml:space="preserve">pproaches for </w:t>
      </w:r>
      <w:r>
        <w:t>E</w:t>
      </w:r>
      <w:r w:rsidR="00797D98">
        <w:t xml:space="preserve">ach </w:t>
      </w:r>
      <w:r>
        <w:t>O</w:t>
      </w:r>
      <w:r w:rsidR="00797D98">
        <w:t>bjective</w:t>
      </w:r>
      <w:bookmarkEnd w:id="71"/>
    </w:p>
    <w:p w14:paraId="00000292" w14:textId="77777777" w:rsidR="00E20E02" w:rsidRDefault="00E20E02">
      <w:pPr>
        <w:jc w:val="both"/>
        <w:rPr>
          <w:szCs w:val="24"/>
        </w:rPr>
      </w:pPr>
    </w:p>
    <w:p w14:paraId="00000293" w14:textId="5E9C51DA" w:rsidR="00E20E02" w:rsidRDefault="00797D98">
      <w:pPr>
        <w:jc w:val="both"/>
        <w:rPr>
          <w:szCs w:val="24"/>
        </w:rPr>
      </w:pPr>
      <w:r>
        <w:rPr>
          <w:szCs w:val="24"/>
          <w:highlight w:val="white"/>
          <w:u w:val="single"/>
        </w:rPr>
        <w:t>Objective 1</w:t>
      </w:r>
      <w:r>
        <w:rPr>
          <w:szCs w:val="24"/>
          <w:highlight w:val="white"/>
        </w:rPr>
        <w:t xml:space="preserve">: Each user will document carefully the </w:t>
      </w:r>
      <w:r w:rsidR="00385692">
        <w:rPr>
          <w:szCs w:val="24"/>
          <w:highlight w:val="white"/>
        </w:rPr>
        <w:t xml:space="preserve">personnel </w:t>
      </w:r>
      <w:r>
        <w:rPr>
          <w:szCs w:val="24"/>
          <w:highlight w:val="white"/>
        </w:rPr>
        <w:t>time required to prepare a model simulation. These times will be tested against those in the performance matrix using a simple differencing algorithm.</w:t>
      </w:r>
    </w:p>
    <w:p w14:paraId="00000294" w14:textId="77777777" w:rsidR="00E20E02" w:rsidRDefault="00E20E02">
      <w:pPr>
        <w:jc w:val="both"/>
        <w:rPr>
          <w:szCs w:val="24"/>
          <w:highlight w:val="yellow"/>
        </w:rPr>
      </w:pPr>
    </w:p>
    <w:p w14:paraId="00000295" w14:textId="5F64645D" w:rsidR="00E20E02" w:rsidRDefault="00797D98">
      <w:pPr>
        <w:jc w:val="both"/>
        <w:rPr>
          <w:szCs w:val="24"/>
          <w:highlight w:val="white"/>
        </w:rPr>
      </w:pPr>
      <w:r>
        <w:rPr>
          <w:szCs w:val="24"/>
          <w:highlight w:val="white"/>
          <w:u w:val="single"/>
        </w:rPr>
        <w:t>Objective 2</w:t>
      </w:r>
      <w:r>
        <w:rPr>
          <w:szCs w:val="24"/>
          <w:highlight w:val="white"/>
        </w:rPr>
        <w:t xml:space="preserve">: Each user will document carefully the </w:t>
      </w:r>
      <w:r w:rsidR="00CC5700">
        <w:rPr>
          <w:szCs w:val="24"/>
          <w:highlight w:val="white"/>
        </w:rPr>
        <w:t xml:space="preserve">computational run </w:t>
      </w:r>
      <w:r>
        <w:rPr>
          <w:szCs w:val="24"/>
          <w:highlight w:val="white"/>
        </w:rPr>
        <w:t xml:space="preserve">time required to </w:t>
      </w:r>
      <w:r w:rsidR="00CC5700">
        <w:rPr>
          <w:szCs w:val="24"/>
          <w:highlight w:val="white"/>
        </w:rPr>
        <w:t xml:space="preserve">conduct </w:t>
      </w:r>
      <w:r>
        <w:rPr>
          <w:szCs w:val="24"/>
          <w:highlight w:val="white"/>
        </w:rPr>
        <w:t>a model simulation. These times will be tested against those in the performance matrix using a simple differencing algorithm.</w:t>
      </w:r>
    </w:p>
    <w:p w14:paraId="00000296" w14:textId="77777777" w:rsidR="00E20E02" w:rsidRDefault="00E20E02">
      <w:pPr>
        <w:jc w:val="both"/>
        <w:rPr>
          <w:szCs w:val="24"/>
          <w:highlight w:val="yellow"/>
        </w:rPr>
      </w:pPr>
    </w:p>
    <w:p w14:paraId="00000297" w14:textId="091FA9EA" w:rsidR="00E20E02" w:rsidRDefault="00797D98">
      <w:pPr>
        <w:jc w:val="both"/>
        <w:rPr>
          <w:szCs w:val="24"/>
        </w:rPr>
      </w:pPr>
      <w:r>
        <w:rPr>
          <w:szCs w:val="24"/>
          <w:u w:val="single"/>
        </w:rPr>
        <w:t>Objective 3</w:t>
      </w:r>
      <w:r>
        <w:rPr>
          <w:szCs w:val="24"/>
        </w:rPr>
        <w:t xml:space="preserve">: Data from available stations will be queried for the time of peak surge. Model output interpolated to the station location will also be queried for the time of peak surge. A simple </w:t>
      </w:r>
      <w:r w:rsidRPr="00A23682">
        <w:rPr>
          <w:szCs w:val="24"/>
        </w:rPr>
        <w:t>difference algorithm will be used to quantify the skill in predicting peak surge timing</w:t>
      </w:r>
      <w:r w:rsidR="00D96B31">
        <w:rPr>
          <w:szCs w:val="24"/>
        </w:rPr>
        <w:t xml:space="preserve"> (Figure 16)</w:t>
      </w:r>
      <w:r>
        <w:rPr>
          <w:szCs w:val="24"/>
        </w:rPr>
        <w:t xml:space="preserve">. </w:t>
      </w:r>
    </w:p>
    <w:p w14:paraId="0309C3A8" w14:textId="77777777" w:rsidR="00CD5275" w:rsidRDefault="00516956" w:rsidP="00031AD9">
      <w:pPr>
        <w:jc w:val="both"/>
      </w:pPr>
      <w:r>
        <w:rPr>
          <w:noProof/>
          <w:szCs w:val="24"/>
        </w:rPr>
        <w:drawing>
          <wp:inline distT="114300" distB="114300" distL="114300" distR="114300" wp14:anchorId="7EAC4A24" wp14:editId="58DC51C9">
            <wp:extent cx="5193102" cy="2915728"/>
            <wp:effectExtent l="0" t="0" r="762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7"/>
                    <a:srcRect/>
                    <a:stretch>
                      <a:fillRect/>
                    </a:stretch>
                  </pic:blipFill>
                  <pic:spPr>
                    <a:xfrm>
                      <a:off x="0" y="0"/>
                      <a:ext cx="5211320" cy="2925957"/>
                    </a:xfrm>
                    <a:prstGeom prst="rect">
                      <a:avLst/>
                    </a:prstGeom>
                    <a:ln/>
                  </pic:spPr>
                </pic:pic>
              </a:graphicData>
            </a:graphic>
          </wp:inline>
        </w:drawing>
      </w:r>
    </w:p>
    <w:p w14:paraId="00000298" w14:textId="1EF7BF3A" w:rsidR="00E20E02" w:rsidRPr="00A84730" w:rsidRDefault="00CD5275" w:rsidP="00D96B31">
      <w:pPr>
        <w:pStyle w:val="Figures"/>
        <w:rPr>
          <w:szCs w:val="36"/>
        </w:rPr>
      </w:pPr>
      <w:bookmarkStart w:id="72" w:name="_Ref169696921"/>
      <w:r w:rsidRPr="00406AA1">
        <w:t xml:space="preserve">Figure </w:t>
      </w:r>
      <w:bookmarkEnd w:id="72"/>
      <w:r w:rsidR="00D96B31">
        <w:t>16</w:t>
      </w:r>
      <w:r w:rsidRPr="00031AD9">
        <w:t>. Schematic showing estimate of the timing of model predicted and actual peak surge (Total Water Level Elevation).</w:t>
      </w:r>
    </w:p>
    <w:p w14:paraId="426E0717" w14:textId="05EE6C39" w:rsidR="00551438" w:rsidRDefault="00551438" w:rsidP="00551438">
      <w:pPr>
        <w:pStyle w:val="Figures"/>
      </w:pPr>
    </w:p>
    <w:p w14:paraId="008E55FB" w14:textId="77777777" w:rsidR="00516956" w:rsidRDefault="00516956">
      <w:pPr>
        <w:jc w:val="both"/>
        <w:rPr>
          <w:szCs w:val="24"/>
        </w:rPr>
      </w:pPr>
    </w:p>
    <w:p w14:paraId="00000299" w14:textId="288E41F7" w:rsidR="00E20E02" w:rsidRDefault="00797D98">
      <w:pPr>
        <w:jc w:val="both"/>
        <w:rPr>
          <w:szCs w:val="24"/>
        </w:rPr>
      </w:pPr>
      <w:r>
        <w:rPr>
          <w:szCs w:val="24"/>
          <w:u w:val="single"/>
        </w:rPr>
        <w:lastRenderedPageBreak/>
        <w:t>Objective 4</w:t>
      </w:r>
      <w:r>
        <w:rPr>
          <w:szCs w:val="24"/>
        </w:rPr>
        <w:t xml:space="preserve">: Data from available stations will be queried for the magnitude of peak surge. Model output interpolated to the station location will also be queried for the magnitude of peak surge. A </w:t>
      </w:r>
      <w:r w:rsidRPr="00E96FAE">
        <w:rPr>
          <w:szCs w:val="24"/>
        </w:rPr>
        <w:t>simple difference algorithm will be used to quantify the skill in predicting peak surge magnitude (</w:t>
      </w:r>
      <w:r w:rsidR="0039291A">
        <w:rPr>
          <w:szCs w:val="24"/>
        </w:rPr>
        <w:t>Figure 17).</w:t>
      </w:r>
    </w:p>
    <w:p w14:paraId="3C778A58" w14:textId="77777777" w:rsidR="0039291A" w:rsidRDefault="0039291A">
      <w:pPr>
        <w:jc w:val="both"/>
        <w:rPr>
          <w:szCs w:val="24"/>
          <w:highlight w:val="yellow"/>
        </w:rPr>
      </w:pPr>
    </w:p>
    <w:p w14:paraId="4D136E82" w14:textId="77777777" w:rsidR="00373E7D" w:rsidRDefault="00551438" w:rsidP="00031AD9">
      <w:pPr>
        <w:keepNext/>
        <w:jc w:val="both"/>
      </w:pPr>
      <w:r>
        <w:rPr>
          <w:noProof/>
          <w:szCs w:val="24"/>
        </w:rPr>
        <w:drawing>
          <wp:inline distT="114300" distB="114300" distL="114300" distR="114300" wp14:anchorId="32754A07" wp14:editId="0CC228A7">
            <wp:extent cx="5943600" cy="4102100"/>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8"/>
                    <a:srcRect/>
                    <a:stretch>
                      <a:fillRect/>
                    </a:stretch>
                  </pic:blipFill>
                  <pic:spPr>
                    <a:xfrm>
                      <a:off x="0" y="0"/>
                      <a:ext cx="5943600" cy="4102100"/>
                    </a:xfrm>
                    <a:prstGeom prst="rect">
                      <a:avLst/>
                    </a:prstGeom>
                    <a:ln/>
                  </pic:spPr>
                </pic:pic>
              </a:graphicData>
            </a:graphic>
          </wp:inline>
        </w:drawing>
      </w:r>
    </w:p>
    <w:p w14:paraId="0000029A" w14:textId="00154FD1" w:rsidR="00E20E02" w:rsidRPr="00A84730" w:rsidRDefault="00373E7D" w:rsidP="0039291A">
      <w:pPr>
        <w:pStyle w:val="Figures"/>
        <w:rPr>
          <w:szCs w:val="36"/>
        </w:rPr>
      </w:pPr>
      <w:bookmarkStart w:id="73" w:name="_Ref169696974"/>
      <w:r w:rsidRPr="00A843EF">
        <w:t xml:space="preserve">Figure </w:t>
      </w:r>
      <w:bookmarkEnd w:id="73"/>
      <w:r w:rsidR="00B11840">
        <w:t>1</w:t>
      </w:r>
      <w:r w:rsidR="0039291A">
        <w:t>7</w:t>
      </w:r>
      <w:r w:rsidRPr="00031AD9">
        <w:t>. Schematic showing estimate of the maximum amplitude of model predicted and actual peak surge (Total Water Level Elevation).</w:t>
      </w:r>
    </w:p>
    <w:p w14:paraId="438E113E" w14:textId="3201360D" w:rsidR="00551438" w:rsidRDefault="00551438" w:rsidP="00551438">
      <w:pPr>
        <w:pStyle w:val="Figures"/>
      </w:pPr>
    </w:p>
    <w:p w14:paraId="51F51E09" w14:textId="77777777" w:rsidR="00551438" w:rsidRDefault="00551438">
      <w:pPr>
        <w:jc w:val="both"/>
        <w:rPr>
          <w:szCs w:val="24"/>
          <w:u w:val="single"/>
        </w:rPr>
      </w:pPr>
    </w:p>
    <w:p w14:paraId="0000029B" w14:textId="67F02D55" w:rsidR="00E20E02" w:rsidRPr="00E96FAE" w:rsidRDefault="00797D98">
      <w:pPr>
        <w:jc w:val="both"/>
        <w:rPr>
          <w:szCs w:val="24"/>
          <w:highlight w:val="yellow"/>
        </w:rPr>
      </w:pPr>
      <w:r w:rsidRPr="00E96FAE">
        <w:rPr>
          <w:szCs w:val="24"/>
          <w:u w:val="single"/>
        </w:rPr>
        <w:t>Objective 5</w:t>
      </w:r>
      <w:r w:rsidRPr="00E96FAE">
        <w:rPr>
          <w:szCs w:val="24"/>
        </w:rPr>
        <w:t>: A range of flooding levels will be selected. Data from available stations will be queried for the start and end time that each flooding level was exceeded. Model output interpolated to the station location will also be queried for the start and end time that each flooding level was exceeded. The difference between start and end time for the data or model output yields the flooding duration at a particular flooding level. A simple difference algorithm will be used to quantify the skill in predicting flooding duration at each flooding level (</w:t>
      </w:r>
      <w:r w:rsidR="00B11840">
        <w:rPr>
          <w:szCs w:val="24"/>
        </w:rPr>
        <w:t>Figure 18).</w:t>
      </w:r>
    </w:p>
    <w:p w14:paraId="0000029C" w14:textId="5076E1D0" w:rsidR="00E20E02" w:rsidRDefault="00E20E02">
      <w:pPr>
        <w:jc w:val="both"/>
        <w:rPr>
          <w:szCs w:val="24"/>
          <w:highlight w:val="white"/>
        </w:rPr>
      </w:pPr>
    </w:p>
    <w:p w14:paraId="27F2C1F3" w14:textId="77777777" w:rsidR="00373E7D" w:rsidRDefault="00551438" w:rsidP="00031AD9">
      <w:pPr>
        <w:keepNext/>
        <w:jc w:val="both"/>
      </w:pPr>
      <w:r>
        <w:rPr>
          <w:noProof/>
          <w:szCs w:val="24"/>
        </w:rPr>
        <w:lastRenderedPageBreak/>
        <w:drawing>
          <wp:inline distT="114300" distB="114300" distL="114300" distR="114300" wp14:anchorId="4E1CB36C" wp14:editId="0D5ACEE8">
            <wp:extent cx="5943600" cy="4241800"/>
            <wp:effectExtent l="0" t="0" r="0" b="635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9"/>
                    <a:srcRect/>
                    <a:stretch>
                      <a:fillRect/>
                    </a:stretch>
                  </pic:blipFill>
                  <pic:spPr>
                    <a:xfrm>
                      <a:off x="0" y="0"/>
                      <a:ext cx="5943600" cy="4241800"/>
                    </a:xfrm>
                    <a:prstGeom prst="rect">
                      <a:avLst/>
                    </a:prstGeom>
                    <a:ln/>
                  </pic:spPr>
                </pic:pic>
              </a:graphicData>
            </a:graphic>
          </wp:inline>
        </w:drawing>
      </w:r>
    </w:p>
    <w:p w14:paraId="7BC1B6A2" w14:textId="633E4EB4" w:rsidR="00551438" w:rsidRPr="00A84730" w:rsidRDefault="00373E7D" w:rsidP="00B11840">
      <w:pPr>
        <w:pStyle w:val="Figures"/>
        <w:rPr>
          <w:szCs w:val="36"/>
          <w:highlight w:val="white"/>
        </w:rPr>
      </w:pPr>
      <w:bookmarkStart w:id="74" w:name="_Ref169697019"/>
      <w:r w:rsidRPr="000A20EC">
        <w:t xml:space="preserve">Figure </w:t>
      </w:r>
      <w:bookmarkEnd w:id="74"/>
      <w:r w:rsidR="00B11840">
        <w:t>18</w:t>
      </w:r>
      <w:r w:rsidRPr="00031AD9">
        <w:t>. Schematic showing estimate of the duration of model predicted and actual flooding as a function of Total Water Level Elevation cutoff.</w:t>
      </w:r>
    </w:p>
    <w:p w14:paraId="24BDCABF" w14:textId="77777777" w:rsidR="00551438" w:rsidRDefault="00551438">
      <w:pPr>
        <w:jc w:val="both"/>
        <w:rPr>
          <w:szCs w:val="24"/>
          <w:highlight w:val="white"/>
        </w:rPr>
      </w:pPr>
    </w:p>
    <w:p w14:paraId="0000029D" w14:textId="683E06F5" w:rsidR="00E20E02" w:rsidRPr="009B7846" w:rsidRDefault="00797D98">
      <w:pPr>
        <w:jc w:val="both"/>
        <w:rPr>
          <w:szCs w:val="24"/>
        </w:rPr>
      </w:pPr>
      <w:r w:rsidRPr="009B7846">
        <w:rPr>
          <w:szCs w:val="24"/>
          <w:u w:val="single"/>
        </w:rPr>
        <w:t>Objective 6</w:t>
      </w:r>
      <w:r w:rsidRPr="009B7846">
        <w:rPr>
          <w:szCs w:val="24"/>
        </w:rPr>
        <w:t xml:space="preserve">: We will identify flooded spatial area as a </w:t>
      </w:r>
      <w:sdt>
        <w:sdtPr>
          <w:tag w:val="goog_rdk_99"/>
          <w:id w:val="1474024192"/>
        </w:sdtPr>
        <w:sdtEndPr/>
        <w:sdtContent/>
      </w:sdt>
      <w:r w:rsidRPr="009B7846">
        <w:rPr>
          <w:szCs w:val="24"/>
        </w:rPr>
        <w:t xml:space="preserve">function of time and flooded depth </w:t>
      </w:r>
      <w:r w:rsidRPr="00F97F7B">
        <w:rPr>
          <w:szCs w:val="24"/>
        </w:rPr>
        <w:t>and compare the results</w:t>
      </w:r>
      <w:r w:rsidR="009B7846" w:rsidRPr="00F97F7B">
        <w:rPr>
          <w:szCs w:val="24"/>
        </w:rPr>
        <w:t>, where possible,</w:t>
      </w:r>
      <w:r w:rsidRPr="00F97F7B">
        <w:rPr>
          <w:szCs w:val="24"/>
        </w:rPr>
        <w:t xml:space="preserve"> to available anecdotal data</w:t>
      </w:r>
      <w:r w:rsidR="009B7846" w:rsidRPr="00F97F7B">
        <w:rPr>
          <w:szCs w:val="24"/>
        </w:rPr>
        <w:t xml:space="preserve">. </w:t>
      </w:r>
      <w:r w:rsidR="004E28DA">
        <w:rPr>
          <w:szCs w:val="24"/>
        </w:rPr>
        <w:t>Actual flood elevations will be determined after conducting the simulation. Subsequently, flooded area will be quantified for each flood elevation level.</w:t>
      </w:r>
    </w:p>
    <w:p w14:paraId="000002A0" w14:textId="14682594" w:rsidR="00E20E02" w:rsidRPr="00BC3C5C" w:rsidRDefault="00E20E02">
      <w:pPr>
        <w:jc w:val="both"/>
        <w:rPr>
          <w:szCs w:val="24"/>
        </w:rPr>
      </w:pPr>
    </w:p>
    <w:p w14:paraId="000002A1" w14:textId="2AF614D1" w:rsidR="00E20E02" w:rsidRPr="00BC3C5C" w:rsidRDefault="00245350">
      <w:pPr>
        <w:jc w:val="both"/>
        <w:rPr>
          <w:szCs w:val="24"/>
        </w:rPr>
      </w:pPr>
      <w:sdt>
        <w:sdtPr>
          <w:tag w:val="goog_rdk_106"/>
          <w:id w:val="-1137868176"/>
        </w:sdtPr>
        <w:sdtEndPr/>
        <w:sdtContent/>
      </w:sdt>
      <w:r w:rsidR="00797D98" w:rsidRPr="00BC3C5C">
        <w:rPr>
          <w:szCs w:val="24"/>
          <w:u w:val="single"/>
        </w:rPr>
        <w:t xml:space="preserve">Objective </w:t>
      </w:r>
      <w:r w:rsidR="00CF0EAF">
        <w:rPr>
          <w:szCs w:val="24"/>
          <w:u w:val="single"/>
        </w:rPr>
        <w:t>7</w:t>
      </w:r>
      <w:r w:rsidR="00797D98" w:rsidRPr="00BC3C5C">
        <w:rPr>
          <w:szCs w:val="24"/>
        </w:rPr>
        <w:t xml:space="preserve">: </w:t>
      </w:r>
      <w:sdt>
        <w:sdtPr>
          <w:tag w:val="goog_rdk_107"/>
          <w:id w:val="1345361851"/>
        </w:sdtPr>
        <w:sdtEndPr/>
        <w:sdtContent/>
      </w:sdt>
      <w:r w:rsidR="00797D98" w:rsidRPr="00BC3C5C">
        <w:rPr>
          <w:szCs w:val="24"/>
        </w:rPr>
        <w:t xml:space="preserve">We will conduct </w:t>
      </w:r>
      <w:r w:rsidR="00384F43">
        <w:rPr>
          <w:szCs w:val="24"/>
        </w:rPr>
        <w:t xml:space="preserve">alteration and </w:t>
      </w:r>
      <w:r w:rsidR="00797D98" w:rsidRPr="00BC3C5C">
        <w:rPr>
          <w:szCs w:val="24"/>
        </w:rPr>
        <w:t xml:space="preserve">degradation simulations to the base model simulation to quantify prediction error when there is a deficit of information (resolution and/or accuracy). There is no performance metric. However, these simulations provide critical information on prediction confidence when input and forcing data are imperfect (always the case in a predictive </w:t>
      </w:r>
      <w:sdt>
        <w:sdtPr>
          <w:tag w:val="goog_rdk_108"/>
          <w:id w:val="-1143890140"/>
        </w:sdtPr>
        <w:sdtEndPr/>
        <w:sdtContent/>
      </w:sdt>
      <w:sdt>
        <w:sdtPr>
          <w:tag w:val="goog_rdk_109"/>
          <w:id w:val="2019422161"/>
        </w:sdtPr>
        <w:sdtEndPr/>
        <w:sdtContent/>
      </w:sdt>
      <w:sdt>
        <w:sdtPr>
          <w:tag w:val="goog_rdk_110"/>
          <w:id w:val="-1877993294"/>
        </w:sdtPr>
        <w:sdtEndPr/>
        <w:sdtContent/>
      </w:sdt>
      <w:sdt>
        <w:sdtPr>
          <w:tag w:val="goog_rdk_111"/>
          <w:id w:val="-1297058969"/>
        </w:sdtPr>
        <w:sdtEndPr/>
        <w:sdtContent/>
      </w:sdt>
      <w:sdt>
        <w:sdtPr>
          <w:tag w:val="goog_rdk_112"/>
          <w:id w:val="-1721734358"/>
        </w:sdtPr>
        <w:sdtEndPr/>
        <w:sdtContent/>
      </w:sdt>
      <w:r w:rsidR="00797D98" w:rsidRPr="00BC3C5C">
        <w:rPr>
          <w:szCs w:val="24"/>
        </w:rPr>
        <w:t>scenario).</w:t>
      </w:r>
      <w:r w:rsidR="004E28DA">
        <w:rPr>
          <w:szCs w:val="24"/>
        </w:rPr>
        <w:t xml:space="preserve"> Model to model comparison will be conducted using the relevant aforementioned parameters</w:t>
      </w:r>
      <w:r w:rsidR="00B11840">
        <w:rPr>
          <w:szCs w:val="24"/>
        </w:rPr>
        <w:t>.</w:t>
      </w:r>
    </w:p>
    <w:p w14:paraId="000002A2" w14:textId="77777777" w:rsidR="00E20E02" w:rsidRPr="00BC3C5C" w:rsidRDefault="00E20E02">
      <w:pPr>
        <w:jc w:val="both"/>
        <w:rPr>
          <w:szCs w:val="24"/>
        </w:rPr>
      </w:pPr>
    </w:p>
    <w:p w14:paraId="000002A3" w14:textId="0CDB6257" w:rsidR="00E20E02" w:rsidRPr="00BC3C5C" w:rsidRDefault="00245350">
      <w:pPr>
        <w:jc w:val="both"/>
        <w:rPr>
          <w:szCs w:val="24"/>
        </w:rPr>
      </w:pPr>
      <w:sdt>
        <w:sdtPr>
          <w:tag w:val="goog_rdk_113"/>
          <w:id w:val="-1693845873"/>
        </w:sdtPr>
        <w:sdtEndPr/>
        <w:sdtContent/>
      </w:sdt>
      <w:r w:rsidR="00797D98" w:rsidRPr="00BC3C5C">
        <w:rPr>
          <w:szCs w:val="24"/>
          <w:u w:val="single"/>
        </w:rPr>
        <w:t xml:space="preserve">Objective </w:t>
      </w:r>
      <w:r w:rsidR="00CF0EAF">
        <w:t>8</w:t>
      </w:r>
      <w:r w:rsidR="00797D98" w:rsidRPr="00BC3C5C">
        <w:rPr>
          <w:szCs w:val="24"/>
        </w:rPr>
        <w:t xml:space="preserve">: Model simulation results will be archived in long-term storage systems with hyperlinks provided on a webpage for program manager review. User-interactive graphic views of model results </w:t>
      </w:r>
      <w:r w:rsidR="00797D98" w:rsidRPr="008E2A05">
        <w:rPr>
          <w:szCs w:val="24"/>
        </w:rPr>
        <w:t xml:space="preserve">will </w:t>
      </w:r>
      <w:r w:rsidR="00502095" w:rsidRPr="008E2A05">
        <w:rPr>
          <w:szCs w:val="24"/>
        </w:rPr>
        <w:t xml:space="preserve">be </w:t>
      </w:r>
      <w:r w:rsidR="00797D98" w:rsidRPr="008E2A05">
        <w:rPr>
          <w:szCs w:val="24"/>
        </w:rPr>
        <w:t>generated using web-friendly interactive mapping techniques, such as the LEAFLET program</w:t>
      </w:r>
      <w:r w:rsidR="00B3634E" w:rsidRPr="008E2A05">
        <w:rPr>
          <w:szCs w:val="24"/>
        </w:rPr>
        <w:t xml:space="preserve"> </w:t>
      </w:r>
      <w:r w:rsidR="00B11840">
        <w:rPr>
          <w:szCs w:val="24"/>
        </w:rPr>
        <w:t>(Figure 19</w:t>
      </w:r>
      <w:r w:rsidR="00384F43" w:rsidRPr="008E2A05">
        <w:rPr>
          <w:szCs w:val="24"/>
        </w:rPr>
        <w:t>; example from the Naval Station Norfolk demonstration</w:t>
      </w:r>
      <w:r w:rsidR="00B3634E" w:rsidRPr="008E2A05">
        <w:rPr>
          <w:szCs w:val="24"/>
        </w:rPr>
        <w:t>)</w:t>
      </w:r>
      <w:r w:rsidR="00797D98" w:rsidRPr="008E2A05">
        <w:rPr>
          <w:szCs w:val="24"/>
        </w:rPr>
        <w:t xml:space="preserve">. </w:t>
      </w:r>
      <w:r w:rsidR="00797D98" w:rsidRPr="008E2A05">
        <w:rPr>
          <w:color w:val="111111"/>
          <w:szCs w:val="24"/>
        </w:rPr>
        <w:lastRenderedPageBreak/>
        <w:t>Automated programs suitable for multiple</w:t>
      </w:r>
      <w:r w:rsidR="00797D98" w:rsidRPr="00BC3C5C">
        <w:rPr>
          <w:color w:val="111111"/>
          <w:szCs w:val="24"/>
        </w:rPr>
        <w:t xml:space="preserve"> computer platforms will be used to transfer data between computational resources and storage systems.</w:t>
      </w:r>
      <w:r w:rsidR="00797D98" w:rsidRPr="00BC3C5C">
        <w:rPr>
          <w:szCs w:val="24"/>
        </w:rPr>
        <w:t xml:space="preserve"> The qualitative metric is related to ease of use and ability for technical-level personnel to understand and use the data</w:t>
      </w:r>
      <w:r w:rsidR="00502095">
        <w:rPr>
          <w:szCs w:val="24"/>
        </w:rPr>
        <w:t xml:space="preserve"> in a decision-making process</w:t>
      </w:r>
      <w:r w:rsidR="00797D98" w:rsidRPr="00BC3C5C">
        <w:rPr>
          <w:szCs w:val="24"/>
        </w:rPr>
        <w:t>.</w:t>
      </w:r>
    </w:p>
    <w:p w14:paraId="000002A4" w14:textId="77777777" w:rsidR="00E20E02" w:rsidRDefault="00E20E02">
      <w:pPr>
        <w:jc w:val="both"/>
        <w:rPr>
          <w:szCs w:val="24"/>
        </w:rPr>
      </w:pPr>
    </w:p>
    <w:p w14:paraId="3B481036" w14:textId="77777777" w:rsidR="00373E7D" w:rsidRDefault="007E61D2" w:rsidP="000A20EC">
      <w:pPr>
        <w:keepNext/>
        <w:jc w:val="center"/>
      </w:pPr>
      <w:r>
        <w:rPr>
          <w:noProof/>
          <w:szCs w:val="24"/>
        </w:rPr>
        <w:drawing>
          <wp:inline distT="0" distB="0" distL="0" distR="0" wp14:anchorId="4F8E761E" wp14:editId="5A316B98">
            <wp:extent cx="5943600" cy="5106670"/>
            <wp:effectExtent l="0" t="0" r="0" b="0"/>
            <wp:docPr id="1966589248"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9248" name="Picture 1" descr="A map of a city&#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56A2BEC2" w14:textId="07603267" w:rsidR="00373E7D" w:rsidRPr="000A20EC" w:rsidRDefault="00373E7D" w:rsidP="00C339B2">
      <w:pPr>
        <w:pStyle w:val="Figures"/>
      </w:pPr>
      <w:bookmarkStart w:id="75" w:name="_Ref171610195"/>
      <w:r w:rsidRPr="000A20EC">
        <w:t>Figure</w:t>
      </w:r>
      <w:bookmarkEnd w:id="75"/>
      <w:r w:rsidR="00C339B2">
        <w:t xml:space="preserve"> 19</w:t>
      </w:r>
      <w:r w:rsidRPr="000A20EC">
        <w:t xml:space="preserve">. Example snip from the webpage showing flooded area for a storm event </w:t>
      </w:r>
      <w:r w:rsidR="000A20EC">
        <w:rPr>
          <w:iCs/>
        </w:rPr>
        <w:t>for the prior demonstration at</w:t>
      </w:r>
      <w:r w:rsidRPr="000A20EC">
        <w:t xml:space="preserve"> Naval Station Norfolk</w:t>
      </w:r>
      <w:r w:rsidR="000A20EC">
        <w:rPr>
          <w:iCs/>
        </w:rPr>
        <w:t xml:space="preserve"> (The webpage shell for Tyndall has not yet been developed)</w:t>
      </w:r>
      <w:r w:rsidRPr="000A20EC">
        <w:t>.</w:t>
      </w:r>
    </w:p>
    <w:p w14:paraId="000002AC" w14:textId="5DBB6412" w:rsidR="00E20E02" w:rsidRDefault="00797D98" w:rsidP="00CC028D">
      <w:pPr>
        <w:pStyle w:val="Heading1"/>
      </w:pPr>
      <w:r>
        <w:br w:type="page"/>
      </w:r>
      <w:bookmarkStart w:id="76" w:name="_Toc143943599"/>
      <w:r>
        <w:lastRenderedPageBreak/>
        <w:t>7.0</w:t>
      </w:r>
      <w:r>
        <w:tab/>
        <w:t>COST ASSESSMENT</w:t>
      </w:r>
      <w:bookmarkEnd w:id="76"/>
      <w:r>
        <w:t xml:space="preserve"> </w:t>
      </w:r>
    </w:p>
    <w:p w14:paraId="05664044" w14:textId="62816D4A" w:rsidR="006A5AED" w:rsidRDefault="006A5AED" w:rsidP="006A5AED"/>
    <w:p w14:paraId="5F9EEED9" w14:textId="2A5602EC" w:rsidR="000E5329" w:rsidRDefault="00D20572" w:rsidP="00C339B2">
      <w:pPr>
        <w:jc w:val="both"/>
      </w:pPr>
      <w:r>
        <w:t xml:space="preserve">In this demonstration, the technologies used are empirical and numerical models for predicting TWL at military installations. We aim to minimize costs associated with model set up and execution. We indicate from the outset that identifying exact costs are inexact. We will produce what we believe are realistic estimates described in the following categories </w:t>
      </w:r>
      <w:r w:rsidRPr="00F97F7B">
        <w:t>and</w:t>
      </w:r>
      <w:r w:rsidR="00C339B2">
        <w:t xml:space="preserve"> Table 6.</w:t>
      </w:r>
    </w:p>
    <w:p w14:paraId="6F3DF2CA" w14:textId="1CBD60EC" w:rsidR="000E5329" w:rsidRDefault="000E5329" w:rsidP="000E5329">
      <w:pPr>
        <w:jc w:val="both"/>
      </w:pPr>
    </w:p>
    <w:p w14:paraId="17487AB7" w14:textId="040076A8" w:rsidR="00D20572" w:rsidRDefault="00D20572" w:rsidP="00031AD9">
      <w:pPr>
        <w:pStyle w:val="CommentText"/>
        <w:jc w:val="both"/>
      </w:pPr>
      <w:r w:rsidRPr="44D869C2">
        <w:rPr>
          <w:i/>
          <w:iCs/>
        </w:rPr>
        <w:t>Model Software</w:t>
      </w:r>
      <w:r>
        <w:t xml:space="preserve">: All models in this demonstration are available freely from their developers. ADCIRC is shared freely with academic and government researchers </w:t>
      </w:r>
      <w:hyperlink r:id="rId61">
        <w:r w:rsidR="00893011" w:rsidRPr="44D869C2">
          <w:rPr>
            <w:rStyle w:val="Hyperlink"/>
          </w:rPr>
          <w:t>https://adcirc.org</w:t>
        </w:r>
      </w:hyperlink>
      <w:r w:rsidR="00893011">
        <w:t xml:space="preserve">, </w:t>
      </w:r>
      <w:r>
        <w:t xml:space="preserve">and it is used by DoD staff at the USACE and elsewhere. </w:t>
      </w:r>
      <w:r w:rsidR="004A4134">
        <w:t>Delft3D FM is open source and available upon request from Deltares (</w:t>
      </w:r>
      <w:hyperlink r:id="rId62">
        <w:r w:rsidR="004A4134" w:rsidRPr="44D869C2">
          <w:rPr>
            <w:rStyle w:val="Hyperlink"/>
          </w:rPr>
          <w:t>https://oss.deltares.nl/web/delft3dfm/get-started</w:t>
        </w:r>
      </w:hyperlink>
      <w:r w:rsidR="004A4134">
        <w:t>). A precompiled version with graphical user interface (2023.02 release) was provided free of charge for this study under an academic license</w:t>
      </w:r>
      <w:r w:rsidR="00126BBF">
        <w:t>.</w:t>
      </w:r>
      <w:r w:rsidR="009878CA" w:rsidRPr="009878CA">
        <w:t xml:space="preserve"> </w:t>
      </w:r>
      <w:r w:rsidR="009878CA">
        <w:t xml:space="preserve">NearCom is open-source software developed by CACR </w:t>
      </w:r>
      <w:r w:rsidR="009878CA" w:rsidRPr="004A4DB3">
        <w:t xml:space="preserve">and </w:t>
      </w:r>
      <w:r w:rsidR="009878CA">
        <w:t>is</w:t>
      </w:r>
      <w:r w:rsidR="009878CA" w:rsidRPr="004A4DB3">
        <w:t xml:space="preserve"> available at </w:t>
      </w:r>
      <w:r w:rsidR="00613D56">
        <w:t xml:space="preserve">the Github </w:t>
      </w:r>
      <w:r w:rsidR="009566E3">
        <w:t xml:space="preserve">repository:  </w:t>
      </w:r>
      <w:hyperlink r:id="rId63" w:history="1">
        <w:r w:rsidR="00D4209A" w:rsidRPr="004F5E4F">
          <w:rPr>
            <w:rStyle w:val="Hyperlink"/>
          </w:rPr>
          <w:t>https://github.com/fengyanshi/NEARCOM-TVD</w:t>
        </w:r>
      </w:hyperlink>
      <w:r w:rsidR="00D4209A">
        <w:t xml:space="preserve">. </w:t>
      </w:r>
      <w:r w:rsidR="009566E3">
        <w:t xml:space="preserve"> </w:t>
      </w:r>
      <w:r w:rsidR="00384F43" w:rsidRPr="000C31E8">
        <w:t>CSHORE</w:t>
      </w:r>
      <w:r w:rsidR="5CE46544" w:rsidRPr="000C31E8">
        <w:t xml:space="preserve"> is open source software. The USACE maintains a version for download</w:t>
      </w:r>
      <w:r w:rsidR="5DA6760D" w:rsidRPr="000C31E8">
        <w:t xml:space="preserve"> </w:t>
      </w:r>
      <w:r w:rsidR="5E24B81B" w:rsidRPr="000C31E8">
        <w:t>on GitHub</w:t>
      </w:r>
      <w:r w:rsidR="5DA6760D" w:rsidRPr="000C31E8">
        <w:t xml:space="preserve"> </w:t>
      </w:r>
      <w:r w:rsidR="008657E5" w:rsidRPr="000C31E8">
        <w:t>(https://github.com/erdc/cshore/tree/master</w:t>
      </w:r>
      <w:r w:rsidR="008657E5" w:rsidRPr="000C31E8">
        <w:rPr>
          <w:rStyle w:val="CommentReference"/>
        </w:rPr>
        <w:annotationRef/>
      </w:r>
      <w:r w:rsidR="008657E5" w:rsidRPr="000C31E8">
        <w:t xml:space="preserve">) </w:t>
      </w:r>
      <w:r w:rsidR="5DA6760D" w:rsidRPr="000C31E8">
        <w:t xml:space="preserve">and </w:t>
      </w:r>
      <w:r w:rsidR="198EC2F3" w:rsidRPr="000C31E8">
        <w:t xml:space="preserve">the </w:t>
      </w:r>
      <w:r w:rsidR="5DA6760D" w:rsidRPr="000C31E8">
        <w:t>mo</w:t>
      </w:r>
      <w:r w:rsidR="25F74F8E" w:rsidRPr="000C31E8">
        <w:t>st</w:t>
      </w:r>
      <w:r w:rsidR="5DA6760D" w:rsidRPr="000C31E8">
        <w:t xml:space="preserve"> recent “research” version of the code including the latest additions is available </w:t>
      </w:r>
      <w:r w:rsidR="33C30E67" w:rsidRPr="000C31E8">
        <w:t>free of charge</w:t>
      </w:r>
      <w:r w:rsidR="5DA6760D" w:rsidRPr="000C31E8">
        <w:t xml:space="preserve"> </w:t>
      </w:r>
      <w:r w:rsidR="10DD455B" w:rsidRPr="000C31E8">
        <w:t>by contacting the developer team at CACR (</w:t>
      </w:r>
      <w:hyperlink r:id="rId64" w:history="1">
        <w:r w:rsidR="000C31E8" w:rsidRPr="009F4903">
          <w:rPr>
            <w:rStyle w:val="Hyperlink"/>
          </w:rPr>
          <w:t>nk@udel.edu</w:t>
        </w:r>
      </w:hyperlink>
      <w:r w:rsidR="10DD455B" w:rsidRPr="000C31E8">
        <w:t>)</w:t>
      </w:r>
      <w:r w:rsidR="000C31E8">
        <w:t xml:space="preserve">. </w:t>
      </w:r>
      <w:r w:rsidR="00384F43" w:rsidRPr="00DD6296">
        <w:t>XBeach</w:t>
      </w:r>
      <w:r w:rsidR="00DD6296">
        <w:t>-SB</w:t>
      </w:r>
      <w:r w:rsidR="005D6DE7">
        <w:t xml:space="preserve"> is open-source software developed by Deltares and is available as source code or precompiled executables at </w:t>
      </w:r>
      <w:hyperlink r:id="rId65">
        <w:r w:rsidR="005D6DE7" w:rsidRPr="44D869C2">
          <w:rPr>
            <w:rStyle w:val="Hyperlink"/>
          </w:rPr>
          <w:t>https://oss.deltares.nl/web/xbeach/release-and-source</w:t>
        </w:r>
      </w:hyperlink>
      <w:r w:rsidR="005D6DE7">
        <w:t>.</w:t>
      </w:r>
      <w:r w:rsidR="00126BBF">
        <w:t xml:space="preserve"> As such, we treat the cost associated with these computational tools as $0. </w:t>
      </w:r>
    </w:p>
    <w:p w14:paraId="09778900" w14:textId="77777777" w:rsidR="00D20572" w:rsidRDefault="00D20572" w:rsidP="00031AD9">
      <w:pPr>
        <w:jc w:val="both"/>
      </w:pPr>
    </w:p>
    <w:p w14:paraId="3698282B" w14:textId="604E4273" w:rsidR="000E5329" w:rsidRDefault="00D20572" w:rsidP="000E5329">
      <w:pPr>
        <w:jc w:val="both"/>
      </w:pPr>
      <w:r>
        <w:rPr>
          <w:i/>
        </w:rPr>
        <w:t>Input Data</w:t>
      </w:r>
      <w:r>
        <w:t xml:space="preserve">: As described </w:t>
      </w:r>
      <w:r w:rsidR="00384F43">
        <w:t>earlier</w:t>
      </w:r>
      <w:r>
        <w:t xml:space="preserve">, </w:t>
      </w:r>
      <w:r w:rsidR="008378E7">
        <w:t>numerical</w:t>
      </w:r>
      <w:r>
        <w:t xml:space="preserve"> models require data about the coastal environment (configuration of coastline, bathymetry/topography, land-use/land-cover, etc.) and the storm of interest (track, size, intensity, etc.). These data can be obtained freely from public databases. For ground surface elevations and land-cover data, DEMs and geoTIFFs can be obtained from NOAA Digital Coast (</w:t>
      </w:r>
      <w:hyperlink r:id="rId66" w:history="1">
        <w:r>
          <w:rPr>
            <w:color w:val="0000FF"/>
            <w:u w:val="single"/>
          </w:rPr>
          <w:t>https://coast.noaa.gov/digitalcoast/</w:t>
        </w:r>
      </w:hyperlink>
      <w:r>
        <w:t>). For storm parameters, forecast consensus and hindcast best-track information can be obtained from the National Hurricane Center (</w:t>
      </w:r>
      <w:hyperlink r:id="rId67" w:history="1">
        <w:r>
          <w:rPr>
            <w:color w:val="0000FF"/>
            <w:u w:val="single"/>
          </w:rPr>
          <w:t>https://www.nhc.noaa.gov</w:t>
        </w:r>
      </w:hyperlink>
      <w:r>
        <w:t xml:space="preserve">) to develop parametric models, and </w:t>
      </w:r>
      <w:r w:rsidR="008378E7">
        <w:t xml:space="preserve">prediction and </w:t>
      </w:r>
      <w:r>
        <w:t>reanalysis products can be obtained from ECWMF (</w:t>
      </w:r>
      <w:hyperlink r:id="rId68" w:history="1">
        <w:r>
          <w:rPr>
            <w:color w:val="0000FF"/>
            <w:u w:val="single"/>
          </w:rPr>
          <w:t>https://www.ecmwf.int/en/forecasts/dataset/ecmwf-reanalysis-v5</w:t>
        </w:r>
      </w:hyperlink>
      <w:r>
        <w:t>) for the ERA5. These data sets are updated regularly by their relevant agencies, and there may also be additional data for other military installations available to DoD staff.</w:t>
      </w:r>
      <w:r w:rsidR="00FA09EA">
        <w:t xml:space="preserve"> Collecting our own data from sensor installation has a significant cost, but was not feasible for the demonstration at </w:t>
      </w:r>
      <w:r w:rsidR="004E7F8C">
        <w:t>Tyndall</w:t>
      </w:r>
      <w:r w:rsidR="00FA09EA">
        <w:t xml:space="preserve">. </w:t>
      </w:r>
      <w:r>
        <w:t>Thus, for th</w:t>
      </w:r>
      <w:r w:rsidR="00FA09EA">
        <w:t>e</w:t>
      </w:r>
      <w:r>
        <w:t xml:space="preserve"> demonstration</w:t>
      </w:r>
      <w:r w:rsidR="00FA09EA">
        <w:t xml:space="preserve"> at </w:t>
      </w:r>
      <w:r w:rsidR="004E7F8C">
        <w:t>Tyndall</w:t>
      </w:r>
      <w:r>
        <w:t xml:space="preserve">, we will treat </w:t>
      </w:r>
      <w:r w:rsidR="00E12905">
        <w:t>data costs as $0</w:t>
      </w:r>
      <w:r w:rsidR="00927D0C">
        <w:t xml:space="preserve"> excluding personnel time to retrieve t</w:t>
      </w:r>
      <w:r w:rsidR="00800093">
        <w:t>he data which is included in the model setup time computation</w:t>
      </w:r>
      <w:r w:rsidR="00927D0C">
        <w:t>.</w:t>
      </w:r>
    </w:p>
    <w:p w14:paraId="0649CBF9" w14:textId="055AB782" w:rsidR="000E5329" w:rsidRDefault="000E5329" w:rsidP="000E5329">
      <w:pPr>
        <w:jc w:val="both"/>
      </w:pPr>
    </w:p>
    <w:p w14:paraId="043E99F9" w14:textId="1ADCE713" w:rsidR="004C19BF" w:rsidRDefault="004C19BF" w:rsidP="000E5329">
      <w:pPr>
        <w:jc w:val="both"/>
      </w:pPr>
      <w:r w:rsidRPr="4F37D12E">
        <w:rPr>
          <w:i/>
          <w:iCs/>
        </w:rPr>
        <w:t>Computational Resources</w:t>
      </w:r>
      <w:r>
        <w:t xml:space="preserve">: Another key cost is access to computing resources to run each model simulation. Only empirical simulations for this demonstration are reasonable to run on a desktop computer, </w:t>
      </w:r>
      <w:r w:rsidR="00F97F7B">
        <w:t>a</w:t>
      </w:r>
      <w:r>
        <w:t xml:space="preserve">ll other simulations are feasible only on parallel computing clusters. As an example, in this demonstration, ADCIRC simulations will be run typically on 128 or 256 </w:t>
      </w:r>
      <w:r w:rsidR="00F020CD">
        <w:t>CPUs</w:t>
      </w:r>
      <w:r>
        <w:t xml:space="preserve"> at the high-performance computing center at North Carolina State University, with additional simulations on </w:t>
      </w:r>
      <w:r>
        <w:lastRenderedPageBreak/>
        <w:t>a national cluster at Purdue University via the NSF ACCESS program. Delft3D</w:t>
      </w:r>
      <w:r w:rsidR="001F76CE">
        <w:t xml:space="preserve"> FM</w:t>
      </w:r>
      <w:r w:rsidR="004E7F8C">
        <w:t xml:space="preserve"> </w:t>
      </w:r>
      <w:r>
        <w:t xml:space="preserve">and </w:t>
      </w:r>
      <w:r w:rsidR="009878CA">
        <w:t xml:space="preserve">NearCom </w:t>
      </w:r>
      <w:r>
        <w:t xml:space="preserve">simulations are run typically on </w:t>
      </w:r>
      <w:r w:rsidR="00553F9A">
        <w:t xml:space="preserve">a NSF-supported </w:t>
      </w:r>
      <w:r w:rsidR="006E3361">
        <w:t>University of Delaware high performance computer (HPC) called DARWIN. Simulation using Delft3D</w:t>
      </w:r>
      <w:r w:rsidR="001F76CE">
        <w:t xml:space="preserve"> FM</w:t>
      </w:r>
      <w:r w:rsidR="006E3361">
        <w:t xml:space="preserve"> can take roughly 12 hours on </w:t>
      </w:r>
      <w:r w:rsidR="00EF47B1">
        <w:t xml:space="preserve">10 </w:t>
      </w:r>
      <w:r w:rsidR="007D2051">
        <w:t>CPUs</w:t>
      </w:r>
      <w:r w:rsidR="006E3361">
        <w:t xml:space="preserve">. </w:t>
      </w:r>
      <w:r w:rsidR="00DD6296">
        <w:t>NearCo</w:t>
      </w:r>
      <w:r w:rsidR="00C42166">
        <w:t xml:space="preserve">m </w:t>
      </w:r>
      <w:r w:rsidR="00E11A09">
        <w:t xml:space="preserve">simulations </w:t>
      </w:r>
      <w:r w:rsidR="00A05E45">
        <w:t>can take approximately 5 hours</w:t>
      </w:r>
      <w:r w:rsidR="00990D3E">
        <w:t xml:space="preserve"> on 64 CPUs</w:t>
      </w:r>
      <w:r w:rsidR="00DD6296">
        <w:t>.</w:t>
      </w:r>
      <w:r w:rsidR="008810A1">
        <w:t xml:space="preserve"> </w:t>
      </w:r>
      <w:r w:rsidR="004E7F8C" w:rsidRPr="000C31E8">
        <w:t>CSHORE simulations</w:t>
      </w:r>
      <w:r w:rsidR="215B31BF" w:rsidRPr="000C31E8">
        <w:t xml:space="preserve"> run on the order of seconds to minutes on a </w:t>
      </w:r>
      <w:r w:rsidR="3E129543" w:rsidRPr="000C31E8">
        <w:t>single CPU desktop machine depending on simulation time steps</w:t>
      </w:r>
      <w:r w:rsidR="000C31E8" w:rsidRPr="000C31E8">
        <w:t xml:space="preserve">. </w:t>
      </w:r>
      <w:r w:rsidR="004E7F8C" w:rsidRPr="000C31E8">
        <w:t>XBeach-SB simulations</w:t>
      </w:r>
      <w:r w:rsidR="00854782" w:rsidRPr="000C31E8">
        <w:t xml:space="preserve"> require up to 36 hours on a single CPU</w:t>
      </w:r>
      <w:r w:rsidR="00DD6296" w:rsidRPr="000C31E8">
        <w:t xml:space="preserve">. </w:t>
      </w:r>
      <w:r w:rsidR="007D2051" w:rsidRPr="000C31E8">
        <w:t>Researchers and military personne</w:t>
      </w:r>
      <w:r w:rsidR="007D2051">
        <w:t>l may</w:t>
      </w:r>
      <w:r>
        <w:t xml:space="preserve"> have similar access to clusters locally (at their home institutions) or nationally (via ACCESS and similar programs).</w:t>
      </w:r>
    </w:p>
    <w:p w14:paraId="393EC4A0" w14:textId="77777777" w:rsidR="004C19BF" w:rsidRDefault="004C19BF" w:rsidP="000E5329">
      <w:pPr>
        <w:jc w:val="both"/>
      </w:pPr>
    </w:p>
    <w:p w14:paraId="46725575" w14:textId="1555F6FC" w:rsidR="000E5329" w:rsidRDefault="004C19BF" w:rsidP="000E5329">
      <w:pPr>
        <w:jc w:val="both"/>
      </w:pPr>
      <w:r>
        <w:t>Costs for computing resources can be significant, especially for parallel computing.</w:t>
      </w:r>
      <w:r w:rsidR="00605EFF">
        <w:t xml:space="preserve"> Local HPC access may exist at universities having been acquired over years of other project support. </w:t>
      </w:r>
      <w:r w:rsidR="00F020CD">
        <w:t xml:space="preserve">Typical costs are approximately $20k per core or approximately $325 per CPU; not including additional/ongoing costs for operation and maintenance of computing resources. </w:t>
      </w:r>
      <w:r>
        <w:t>The</w:t>
      </w:r>
      <w:r w:rsidR="00F020CD">
        <w:t>se</w:t>
      </w:r>
      <w:r>
        <w:t xml:space="preserve"> costs are likely similar for parallel computing clusters at other institutions and at DoD sites</w:t>
      </w:r>
      <w:r w:rsidR="00F020CD">
        <w:t xml:space="preserve">. For this demonstration we estimate the total computational resource “cost” </w:t>
      </w:r>
      <w:r w:rsidR="004E7F8C">
        <w:t xml:space="preserve">of </w:t>
      </w:r>
      <w:r w:rsidR="00F020CD">
        <w:t>$250k (a rough estimate for 10 nodes, 640 CPUs, and maintenance). Note, that this is not a recurring cost for each model setup or each simulation.</w:t>
      </w:r>
    </w:p>
    <w:p w14:paraId="2FD30B82" w14:textId="77777777" w:rsidR="009C447C" w:rsidRDefault="009C447C" w:rsidP="000E5329">
      <w:pPr>
        <w:jc w:val="both"/>
      </w:pPr>
    </w:p>
    <w:p w14:paraId="7CD59B15" w14:textId="29A7DDB9" w:rsidR="004C19BF" w:rsidRDefault="009C447C" w:rsidP="000E5329">
      <w:pPr>
        <w:jc w:val="both"/>
      </w:pPr>
      <w:r>
        <w:rPr>
          <w:i/>
        </w:rPr>
        <w:t>Researcher Effort</w:t>
      </w:r>
      <w:r w:rsidR="00054DBD">
        <w:rPr>
          <w:i/>
        </w:rPr>
        <w:t xml:space="preserve"> – Model Setup and Simulation</w:t>
      </w:r>
      <w:r>
        <w:t xml:space="preserve">: A </w:t>
      </w:r>
      <w:r w:rsidR="00F32428">
        <w:t>major</w:t>
      </w:r>
      <w:r>
        <w:t xml:space="preserve"> cost for model implementation is the time required for the </w:t>
      </w:r>
      <w:r w:rsidR="00F32428">
        <w:t>researcher/user</w:t>
      </w:r>
      <w:r>
        <w:t xml:space="preserve"> to set up, calibrate, and validate each model at each military installation. As described above, we will track the time requirements as part of this demonstration, with goals for implementation of each model/class. </w:t>
      </w:r>
      <w:r w:rsidR="00F15371">
        <w:t>We ma</w:t>
      </w:r>
      <w:r w:rsidR="00893011">
        <w:t>ke</w:t>
      </w:r>
      <w:r w:rsidR="00F15371">
        <w:t xml:space="preserve"> a distinction between expert user and non-expert user </w:t>
      </w:r>
      <w:r w:rsidR="009D5BD2">
        <w:t xml:space="preserve">in terms of personnel costs. Here, an expert is defined as a PhD student, Post Doc or Professor with extensive experience using a particular model. </w:t>
      </w:r>
      <w:r w:rsidR="00441348">
        <w:t xml:space="preserve">Personnel hourly rates including fringe benefits and facilities and administrative costs are estimated at </w:t>
      </w:r>
      <w:r w:rsidR="004843EA">
        <w:t>$6</w:t>
      </w:r>
      <w:r w:rsidR="003B5ADC">
        <w:t>4</w:t>
      </w:r>
      <w:r w:rsidR="004843EA">
        <w:t>, $10</w:t>
      </w:r>
      <w:r w:rsidR="008844D9">
        <w:t>3</w:t>
      </w:r>
      <w:r w:rsidR="004843EA">
        <w:t>, and $25</w:t>
      </w:r>
      <w:r w:rsidR="008844D9">
        <w:t>8</w:t>
      </w:r>
      <w:r w:rsidR="004843EA">
        <w:t>, respectively.</w:t>
      </w:r>
      <w:r w:rsidR="007D675C">
        <w:t xml:space="preserve"> </w:t>
      </w:r>
      <w:r w:rsidR="00CC028D">
        <w:t xml:space="preserve">Table 2 </w:t>
      </w:r>
      <w:r w:rsidR="007D675C">
        <w:t>indicate</w:t>
      </w:r>
      <w:r w:rsidR="008844D9">
        <w:t>s</w:t>
      </w:r>
      <w:r w:rsidR="007D675C">
        <w:t xml:space="preserve"> </w:t>
      </w:r>
      <w:r w:rsidR="008844D9">
        <w:t xml:space="preserve">the </w:t>
      </w:r>
      <w:r w:rsidR="007D675C">
        <w:t xml:space="preserve">expected time to set up the different types of models. </w:t>
      </w:r>
      <w:r w:rsidR="00540DF2">
        <w:t xml:space="preserve">We expect an additional </w:t>
      </w:r>
      <w:r w:rsidR="00D92133">
        <w:t>20</w:t>
      </w:r>
      <w:r w:rsidR="00540DF2">
        <w:t xml:space="preserve"> weeks per model type to</w:t>
      </w:r>
      <w:r w:rsidR="00D92133">
        <w:t xml:space="preserve"> address the performance objectives and model simulation variations. </w:t>
      </w:r>
      <w:r w:rsidR="007D675C">
        <w:t>Th</w:t>
      </w:r>
      <w:r w:rsidR="00D92133">
        <w:t>e</w:t>
      </w:r>
      <w:r w:rsidR="007D675C">
        <w:t>se time frames are used to generate a cost estimate</w:t>
      </w:r>
      <w:r w:rsidR="00D92133">
        <w:t xml:space="preserve"> for this </w:t>
      </w:r>
      <w:r w:rsidR="00D92133" w:rsidRPr="00F97F7B">
        <w:t>demonstration</w:t>
      </w:r>
      <w:r w:rsidR="007D675C" w:rsidRPr="00F97F7B">
        <w:t xml:space="preserve"> </w:t>
      </w:r>
      <w:r w:rsidR="002E1BA1">
        <w:t xml:space="preserve">(Table 6) </w:t>
      </w:r>
      <w:r w:rsidR="002C2AC0">
        <w:t xml:space="preserve">noting that personnel are devoting </w:t>
      </w:r>
      <w:r w:rsidR="00E0267E">
        <w:t xml:space="preserve">only </w:t>
      </w:r>
      <w:r w:rsidR="002C2AC0">
        <w:t>a portion of the</w:t>
      </w:r>
      <w:r w:rsidR="00E0267E">
        <w:t xml:space="preserve"> work week to this project</w:t>
      </w:r>
      <w:r w:rsidR="00D92133" w:rsidRPr="00F97F7B">
        <w:t>. It is important to note that</w:t>
      </w:r>
      <w:r w:rsidR="00D92133">
        <w:t xml:space="preserve"> future simulations at other installations may or may not require this amount of time as the wide range of variations in model simulation may not be necessary. </w:t>
      </w:r>
    </w:p>
    <w:p w14:paraId="1657F8C9" w14:textId="77777777" w:rsidR="007D675C" w:rsidRDefault="007D675C" w:rsidP="000E5329">
      <w:pPr>
        <w:jc w:val="both"/>
      </w:pPr>
    </w:p>
    <w:p w14:paraId="21DA17F8" w14:textId="735F19AE" w:rsidR="007D675C" w:rsidRDefault="007D675C" w:rsidP="000E5329">
      <w:pPr>
        <w:jc w:val="both"/>
      </w:pPr>
      <w:r>
        <w:t xml:space="preserve">For this demonstration, we assume that these </w:t>
      </w:r>
      <w:r w:rsidR="00D92133">
        <w:t>researchers</w:t>
      </w:r>
      <w:r>
        <w:t xml:space="preserve"> are available already (at our home institutions) and </w:t>
      </w:r>
      <w:r w:rsidR="00D92133">
        <w:t>do</w:t>
      </w:r>
      <w:r>
        <w:t xml:space="preserve"> not need to be hired specifically for simulations of coastal flooding at military installations. </w:t>
      </w:r>
      <w:r w:rsidR="00D92133">
        <w:t>For adoption</w:t>
      </w:r>
      <w:r>
        <w:t xml:space="preserve"> by the DoD, simulations could be </w:t>
      </w:r>
      <w:r w:rsidR="00D92133">
        <w:t>conducted</w:t>
      </w:r>
      <w:r>
        <w:t xml:space="preserve"> by DoD staff who are already trained experts in coastal modeling</w:t>
      </w:r>
      <w:r w:rsidR="00D92133">
        <w:t>, or offsite contractors with the required expertise</w:t>
      </w:r>
      <w:r>
        <w:t xml:space="preserve">. </w:t>
      </w:r>
      <w:r w:rsidR="00D92133">
        <w:t>For</w:t>
      </w:r>
      <w:r>
        <w:t xml:space="preserve"> this demonstration, we will track the person-power requirements (time for model setup, etc.) for each model/class, but we will not attempt to quantify the costs for</w:t>
      </w:r>
      <w:r w:rsidR="00D92133">
        <w:t xml:space="preserve"> other personnel conducting the simulations</w:t>
      </w:r>
      <w:r>
        <w:t>.</w:t>
      </w:r>
      <w:r w:rsidR="00D92133">
        <w:t xml:space="preserve"> It is important to note that costs for model setup and simulation efforts for non-model </w:t>
      </w:r>
      <w:r w:rsidR="00D92133">
        <w:lastRenderedPageBreak/>
        <w:t>experts will be significantly more than the estimates for the personnel funded on this ESTCP project.</w:t>
      </w:r>
    </w:p>
    <w:p w14:paraId="199A4B23" w14:textId="0D8BD22F" w:rsidR="000E5329" w:rsidRDefault="000E5329" w:rsidP="000E5329">
      <w:pPr>
        <w:jc w:val="both"/>
      </w:pPr>
    </w:p>
    <w:p w14:paraId="480AFF8F" w14:textId="07A7BDD3" w:rsidR="00054DBD" w:rsidRDefault="00054DBD" w:rsidP="000E5329">
      <w:pPr>
        <w:jc w:val="both"/>
      </w:pPr>
      <w:r>
        <w:rPr>
          <w:i/>
        </w:rPr>
        <w:t>Researcher Effort – Webpage Development</w:t>
      </w:r>
      <w:r>
        <w:t xml:space="preserve">: Project personnel will manipulate the model output into graphs and </w:t>
      </w:r>
      <w:r w:rsidR="00EE7A58">
        <w:t xml:space="preserve">data overlain on charts or aerial imagery for project manager perusal. These data products will be displayed on a dedicated web page with menus for selecting different scenarios enabling managers to rapidly infer the effect of altering model parameters. We estimate the expert researcher time to generate the web interface at 40 hours total. </w:t>
      </w:r>
    </w:p>
    <w:p w14:paraId="4929EFBD" w14:textId="68DF0651" w:rsidR="00AF7F9A" w:rsidRDefault="00AF7F9A" w:rsidP="000E5329">
      <w:pPr>
        <w:jc w:val="both"/>
      </w:pPr>
    </w:p>
    <w:p w14:paraId="4F023767" w14:textId="66FBB2EA" w:rsidR="00AF7F9A" w:rsidRDefault="00AF7F9A" w:rsidP="000E5329">
      <w:pPr>
        <w:jc w:val="both"/>
      </w:pPr>
      <w:r>
        <w:t xml:space="preserve">Each researcher will maintain a time spreadsheet that will be collated and recorded to indicate total effort. </w:t>
      </w:r>
    </w:p>
    <w:p w14:paraId="320E9287" w14:textId="281928C1" w:rsidR="00126BBF" w:rsidRPr="00DA23B7" w:rsidRDefault="00126BBF" w:rsidP="00DA23B7">
      <w:pPr>
        <w:jc w:val="both"/>
      </w:pPr>
    </w:p>
    <w:p w14:paraId="4480BD62" w14:textId="4FE91E7E" w:rsidR="007C4444" w:rsidRPr="001F7369" w:rsidRDefault="007C4444" w:rsidP="002E1BA1">
      <w:pPr>
        <w:pStyle w:val="Tables"/>
      </w:pPr>
      <w:bookmarkStart w:id="77" w:name="_Ref169697465"/>
      <w:r w:rsidRPr="001F7369">
        <w:t>Table</w:t>
      </w:r>
      <w:bookmarkEnd w:id="77"/>
      <w:r w:rsidR="002E1BA1">
        <w:t xml:space="preserve"> 6. </w:t>
      </w:r>
      <w:r w:rsidRPr="001F7369">
        <w:t>Cost estimates for Tyndall model simulations</w:t>
      </w:r>
      <w:r w:rsidR="002E1BA1">
        <w:t>.</w:t>
      </w:r>
    </w:p>
    <w:tbl>
      <w:tblPr>
        <w:tblStyle w:val="TableGrid"/>
        <w:tblW w:w="9355" w:type="dxa"/>
        <w:tblLook w:val="04A0" w:firstRow="1" w:lastRow="0" w:firstColumn="1" w:lastColumn="0" w:noHBand="0" w:noVBand="1"/>
      </w:tblPr>
      <w:tblGrid>
        <w:gridCol w:w="7915"/>
        <w:gridCol w:w="1440"/>
      </w:tblGrid>
      <w:tr w:rsidR="007A197A" w14:paraId="0824C09E" w14:textId="77777777" w:rsidTr="007A197A">
        <w:tc>
          <w:tcPr>
            <w:tcW w:w="7915" w:type="dxa"/>
            <w:shd w:val="clear" w:color="auto" w:fill="BFBFBF" w:themeFill="background1" w:themeFillShade="BF"/>
          </w:tcPr>
          <w:p w14:paraId="3E877A0A" w14:textId="44DACC5C" w:rsidR="007A197A" w:rsidRPr="00484887" w:rsidRDefault="007A197A">
            <w:pPr>
              <w:ind w:right="360"/>
              <w:jc w:val="both"/>
              <w:rPr>
                <w:rFonts w:ascii="Times New Roman" w:hAnsi="Times New Roman" w:cs="Times New Roman"/>
                <w:b/>
                <w:szCs w:val="24"/>
              </w:rPr>
            </w:pPr>
            <w:r w:rsidRPr="00484887">
              <w:rPr>
                <w:rFonts w:ascii="Times New Roman" w:hAnsi="Times New Roman" w:cs="Times New Roman"/>
                <w:b/>
                <w:szCs w:val="24"/>
              </w:rPr>
              <w:t>Cost Category</w:t>
            </w:r>
          </w:p>
        </w:tc>
        <w:tc>
          <w:tcPr>
            <w:tcW w:w="1440" w:type="dxa"/>
            <w:shd w:val="clear" w:color="auto" w:fill="BFBFBF" w:themeFill="background1" w:themeFillShade="BF"/>
          </w:tcPr>
          <w:p w14:paraId="6E61ACD1" w14:textId="58ACF10D" w:rsidR="007A197A" w:rsidRPr="00484887" w:rsidRDefault="007A197A">
            <w:pPr>
              <w:ind w:right="360"/>
              <w:jc w:val="both"/>
              <w:rPr>
                <w:rFonts w:ascii="Times New Roman" w:hAnsi="Times New Roman" w:cs="Times New Roman"/>
                <w:b/>
                <w:szCs w:val="24"/>
              </w:rPr>
            </w:pPr>
            <w:r w:rsidRPr="00484887">
              <w:rPr>
                <w:rFonts w:ascii="Times New Roman" w:hAnsi="Times New Roman" w:cs="Times New Roman"/>
                <w:b/>
                <w:szCs w:val="24"/>
              </w:rPr>
              <w:t>Cost ($k)</w:t>
            </w:r>
          </w:p>
        </w:tc>
      </w:tr>
      <w:tr w:rsidR="007A197A" w14:paraId="3CBEDC09" w14:textId="77777777" w:rsidTr="007A197A">
        <w:tc>
          <w:tcPr>
            <w:tcW w:w="7915" w:type="dxa"/>
          </w:tcPr>
          <w:p w14:paraId="04FE2021" w14:textId="2B9C4068" w:rsidR="007A197A" w:rsidRPr="00484887" w:rsidRDefault="007A197A">
            <w:pPr>
              <w:ind w:right="360"/>
              <w:jc w:val="both"/>
              <w:rPr>
                <w:rFonts w:ascii="Times New Roman" w:hAnsi="Times New Roman" w:cs="Times New Roman"/>
                <w:szCs w:val="24"/>
              </w:rPr>
            </w:pPr>
            <w:r w:rsidRPr="00484887">
              <w:rPr>
                <w:rFonts w:ascii="Times New Roman" w:hAnsi="Times New Roman" w:cs="Times New Roman"/>
                <w:b/>
                <w:szCs w:val="24"/>
              </w:rPr>
              <w:t>Model software</w:t>
            </w:r>
            <w:r w:rsidR="00D21316" w:rsidRPr="00484887">
              <w:rPr>
                <w:rFonts w:ascii="Times New Roman" w:hAnsi="Times New Roman" w:cs="Times New Roman"/>
                <w:szCs w:val="24"/>
              </w:rPr>
              <w:t xml:space="preserve">: Delft3D, </w:t>
            </w:r>
            <w:r w:rsidR="00755A14">
              <w:rPr>
                <w:rFonts w:ascii="Times New Roman" w:hAnsi="Times New Roman" w:cs="Times New Roman"/>
                <w:szCs w:val="24"/>
              </w:rPr>
              <w:t>NearCoM</w:t>
            </w:r>
            <w:r w:rsidR="00D21316" w:rsidRPr="00484887">
              <w:rPr>
                <w:rFonts w:ascii="Times New Roman" w:hAnsi="Times New Roman" w:cs="Times New Roman"/>
                <w:szCs w:val="24"/>
              </w:rPr>
              <w:t xml:space="preserve">, ADCIRC, </w:t>
            </w:r>
            <w:r w:rsidR="004E7F8C" w:rsidRPr="00484887">
              <w:rPr>
                <w:rFonts w:ascii="Times New Roman" w:hAnsi="Times New Roman" w:cs="Times New Roman"/>
                <w:szCs w:val="24"/>
              </w:rPr>
              <w:t>CSHORE, and XBeach</w:t>
            </w:r>
            <w:r w:rsidR="00D21316" w:rsidRPr="00484887">
              <w:rPr>
                <w:rFonts w:ascii="Times New Roman" w:hAnsi="Times New Roman" w:cs="Times New Roman"/>
                <w:szCs w:val="24"/>
              </w:rPr>
              <w:t xml:space="preserve"> are freely available from internet repositories</w:t>
            </w:r>
          </w:p>
        </w:tc>
        <w:tc>
          <w:tcPr>
            <w:tcW w:w="1440" w:type="dxa"/>
          </w:tcPr>
          <w:p w14:paraId="24234458" w14:textId="6D40BE8D" w:rsidR="007A197A" w:rsidRPr="00484887" w:rsidRDefault="007A197A">
            <w:pPr>
              <w:ind w:right="360"/>
              <w:jc w:val="both"/>
              <w:rPr>
                <w:rFonts w:ascii="Times New Roman" w:hAnsi="Times New Roman" w:cs="Times New Roman"/>
                <w:szCs w:val="24"/>
              </w:rPr>
            </w:pPr>
            <w:r w:rsidRPr="00484887">
              <w:rPr>
                <w:rFonts w:ascii="Times New Roman" w:hAnsi="Times New Roman" w:cs="Times New Roman"/>
                <w:szCs w:val="24"/>
              </w:rPr>
              <w:t>0</w:t>
            </w:r>
          </w:p>
        </w:tc>
      </w:tr>
      <w:tr w:rsidR="007A197A" w14:paraId="25E88EB2" w14:textId="77777777" w:rsidTr="007A197A">
        <w:tc>
          <w:tcPr>
            <w:tcW w:w="7915" w:type="dxa"/>
          </w:tcPr>
          <w:p w14:paraId="010C0723" w14:textId="0C580096" w:rsidR="007A197A" w:rsidRPr="00484887" w:rsidRDefault="007A197A">
            <w:pPr>
              <w:ind w:right="360"/>
              <w:jc w:val="both"/>
              <w:rPr>
                <w:rFonts w:ascii="Times New Roman" w:hAnsi="Times New Roman" w:cs="Times New Roman"/>
                <w:szCs w:val="24"/>
              </w:rPr>
            </w:pPr>
            <w:r w:rsidRPr="00484887">
              <w:rPr>
                <w:rFonts w:ascii="Times New Roman" w:hAnsi="Times New Roman" w:cs="Times New Roman"/>
                <w:b/>
                <w:szCs w:val="24"/>
              </w:rPr>
              <w:t>Data products</w:t>
            </w:r>
            <w:r w:rsidR="00D21316" w:rsidRPr="00484887">
              <w:rPr>
                <w:rFonts w:ascii="Times New Roman" w:hAnsi="Times New Roman" w:cs="Times New Roman"/>
                <w:szCs w:val="24"/>
              </w:rPr>
              <w:t>: Data for model calibration/validation (e.g. water level, waves) are freely available from numerous data sources</w:t>
            </w:r>
          </w:p>
        </w:tc>
        <w:tc>
          <w:tcPr>
            <w:tcW w:w="1440" w:type="dxa"/>
          </w:tcPr>
          <w:p w14:paraId="457A703A" w14:textId="44583C36" w:rsidR="007A197A" w:rsidRPr="00484887" w:rsidRDefault="007A197A">
            <w:pPr>
              <w:ind w:right="360"/>
              <w:jc w:val="both"/>
              <w:rPr>
                <w:rFonts w:ascii="Times New Roman" w:hAnsi="Times New Roman" w:cs="Times New Roman"/>
                <w:szCs w:val="24"/>
              </w:rPr>
            </w:pPr>
            <w:r w:rsidRPr="00484887">
              <w:rPr>
                <w:rFonts w:ascii="Times New Roman" w:hAnsi="Times New Roman" w:cs="Times New Roman"/>
                <w:szCs w:val="24"/>
              </w:rPr>
              <w:t>0</w:t>
            </w:r>
          </w:p>
        </w:tc>
      </w:tr>
      <w:tr w:rsidR="007A197A" w14:paraId="075D64DA" w14:textId="77777777" w:rsidTr="007A197A">
        <w:tc>
          <w:tcPr>
            <w:tcW w:w="7915" w:type="dxa"/>
          </w:tcPr>
          <w:p w14:paraId="65B6F923" w14:textId="20C726D9" w:rsidR="007A197A" w:rsidRPr="00484887" w:rsidRDefault="007A197A">
            <w:pPr>
              <w:ind w:right="360"/>
              <w:jc w:val="both"/>
              <w:rPr>
                <w:rFonts w:ascii="Times New Roman" w:hAnsi="Times New Roman" w:cs="Times New Roman"/>
                <w:szCs w:val="24"/>
              </w:rPr>
            </w:pPr>
            <w:r w:rsidRPr="00484887">
              <w:rPr>
                <w:rFonts w:ascii="Times New Roman" w:hAnsi="Times New Roman" w:cs="Times New Roman"/>
                <w:b/>
                <w:szCs w:val="24"/>
              </w:rPr>
              <w:t>HPC</w:t>
            </w:r>
            <w:r w:rsidR="00D21316" w:rsidRPr="00484887">
              <w:rPr>
                <w:rFonts w:ascii="Times New Roman" w:hAnsi="Times New Roman" w:cs="Times New Roman"/>
                <w:szCs w:val="24"/>
              </w:rPr>
              <w:t xml:space="preserve">: We estimate a one-time cost </w:t>
            </w:r>
            <w:r w:rsidR="00020062" w:rsidRPr="00484887">
              <w:rPr>
                <w:rFonts w:ascii="Times New Roman" w:hAnsi="Times New Roman" w:cs="Times New Roman"/>
                <w:szCs w:val="24"/>
              </w:rPr>
              <w:t>for a cluster consisting of 10 nodes (640 CPUs) to conduct model simulations (noting that the HPC needs for this project were provided by existing University resources)</w:t>
            </w:r>
          </w:p>
        </w:tc>
        <w:tc>
          <w:tcPr>
            <w:tcW w:w="1440" w:type="dxa"/>
          </w:tcPr>
          <w:p w14:paraId="37808F94" w14:textId="148E1F84" w:rsidR="007A197A" w:rsidRPr="00484887" w:rsidRDefault="00020062">
            <w:pPr>
              <w:ind w:right="360"/>
              <w:jc w:val="both"/>
              <w:rPr>
                <w:rFonts w:ascii="Times New Roman" w:hAnsi="Times New Roman" w:cs="Times New Roman"/>
                <w:szCs w:val="24"/>
              </w:rPr>
            </w:pPr>
            <w:r w:rsidRPr="00484887">
              <w:rPr>
                <w:rFonts w:ascii="Times New Roman" w:hAnsi="Times New Roman" w:cs="Times New Roman"/>
                <w:szCs w:val="24"/>
              </w:rPr>
              <w:t>250</w:t>
            </w:r>
          </w:p>
        </w:tc>
      </w:tr>
      <w:tr w:rsidR="007A197A" w14:paraId="477DD745" w14:textId="77777777" w:rsidTr="007A197A">
        <w:tc>
          <w:tcPr>
            <w:tcW w:w="7915" w:type="dxa"/>
          </w:tcPr>
          <w:p w14:paraId="24F2B898" w14:textId="01DC26BD" w:rsidR="007A197A" w:rsidRPr="00484887" w:rsidRDefault="007A197A">
            <w:pPr>
              <w:ind w:right="360"/>
              <w:jc w:val="both"/>
              <w:rPr>
                <w:rFonts w:ascii="Times New Roman" w:hAnsi="Times New Roman" w:cs="Times New Roman"/>
                <w:szCs w:val="24"/>
              </w:rPr>
            </w:pPr>
            <w:r w:rsidRPr="00484887">
              <w:rPr>
                <w:rFonts w:ascii="Times New Roman" w:hAnsi="Times New Roman" w:cs="Times New Roman"/>
                <w:b/>
                <w:szCs w:val="24"/>
              </w:rPr>
              <w:t>Personnel time</w:t>
            </w:r>
            <w:r w:rsidR="00020062" w:rsidRPr="00484887">
              <w:rPr>
                <w:rFonts w:ascii="Times New Roman" w:hAnsi="Times New Roman" w:cs="Times New Roman"/>
                <w:b/>
                <w:szCs w:val="24"/>
              </w:rPr>
              <w:t xml:space="preserve"> – model set up</w:t>
            </w:r>
            <w:r w:rsidR="00020062" w:rsidRPr="00484887">
              <w:rPr>
                <w:rFonts w:ascii="Times New Roman" w:hAnsi="Times New Roman" w:cs="Times New Roman"/>
                <w:szCs w:val="24"/>
              </w:rPr>
              <w:t xml:space="preserve">: </w:t>
            </w:r>
            <w:r w:rsidR="00626296" w:rsidRPr="00484887">
              <w:rPr>
                <w:rFonts w:ascii="Times New Roman" w:hAnsi="Times New Roman" w:cs="Times New Roman"/>
                <w:szCs w:val="24"/>
              </w:rPr>
              <w:t xml:space="preserve">Total model set up time is estimated at </w:t>
            </w:r>
            <w:r w:rsidR="00C86D5C">
              <w:rPr>
                <w:rFonts w:ascii="Times New Roman" w:hAnsi="Times New Roman" w:cs="Times New Roman"/>
                <w:szCs w:val="24"/>
              </w:rPr>
              <w:t>8</w:t>
            </w:r>
            <w:r w:rsidR="00440D99">
              <w:rPr>
                <w:rFonts w:ascii="Times New Roman" w:hAnsi="Times New Roman" w:cs="Times New Roman"/>
                <w:szCs w:val="24"/>
              </w:rPr>
              <w:t xml:space="preserve"> </w:t>
            </w:r>
            <w:r w:rsidR="00626296" w:rsidRPr="00484887">
              <w:rPr>
                <w:rFonts w:ascii="Times New Roman" w:hAnsi="Times New Roman" w:cs="Times New Roman"/>
                <w:szCs w:val="24"/>
              </w:rPr>
              <w:t xml:space="preserve">weeks for the </w:t>
            </w:r>
            <w:r w:rsidR="00440D99">
              <w:rPr>
                <w:rFonts w:ascii="Times New Roman" w:hAnsi="Times New Roman" w:cs="Times New Roman"/>
                <w:szCs w:val="24"/>
              </w:rPr>
              <w:t xml:space="preserve">8 </w:t>
            </w:r>
            <w:r w:rsidR="00626296" w:rsidRPr="00484887">
              <w:rPr>
                <w:rFonts w:ascii="Times New Roman" w:hAnsi="Times New Roman" w:cs="Times New Roman"/>
                <w:szCs w:val="24"/>
              </w:rPr>
              <w:t>personnel involved in the demonstration</w:t>
            </w:r>
          </w:p>
        </w:tc>
        <w:tc>
          <w:tcPr>
            <w:tcW w:w="1440" w:type="dxa"/>
          </w:tcPr>
          <w:p w14:paraId="0EA057F1" w14:textId="75C6BEDA" w:rsidR="007A197A" w:rsidRPr="00484887" w:rsidRDefault="0096656F">
            <w:pPr>
              <w:ind w:right="360"/>
              <w:jc w:val="both"/>
              <w:rPr>
                <w:rFonts w:ascii="Times New Roman" w:hAnsi="Times New Roman" w:cs="Times New Roman"/>
                <w:szCs w:val="24"/>
              </w:rPr>
            </w:pPr>
            <w:r>
              <w:rPr>
                <w:rFonts w:ascii="Times New Roman" w:hAnsi="Times New Roman" w:cs="Times New Roman"/>
                <w:szCs w:val="24"/>
              </w:rPr>
              <w:t>62</w:t>
            </w:r>
          </w:p>
        </w:tc>
      </w:tr>
      <w:tr w:rsidR="007A197A" w14:paraId="5867E8A8" w14:textId="77777777" w:rsidTr="007A197A">
        <w:tc>
          <w:tcPr>
            <w:tcW w:w="7915" w:type="dxa"/>
          </w:tcPr>
          <w:p w14:paraId="03D031AE" w14:textId="2BADBA17" w:rsidR="007A197A" w:rsidRPr="00484887" w:rsidRDefault="007A197A">
            <w:pPr>
              <w:ind w:right="360"/>
              <w:jc w:val="both"/>
              <w:rPr>
                <w:rFonts w:ascii="Times New Roman" w:hAnsi="Times New Roman" w:cs="Times New Roman"/>
                <w:szCs w:val="24"/>
              </w:rPr>
            </w:pPr>
            <w:r w:rsidRPr="00484887">
              <w:rPr>
                <w:rFonts w:ascii="Times New Roman" w:hAnsi="Times New Roman" w:cs="Times New Roman"/>
                <w:b/>
                <w:szCs w:val="24"/>
              </w:rPr>
              <w:t xml:space="preserve">Personnel time </w:t>
            </w:r>
            <w:r w:rsidR="00626296" w:rsidRPr="00484887">
              <w:rPr>
                <w:rFonts w:ascii="Times New Roman" w:hAnsi="Times New Roman" w:cs="Times New Roman"/>
                <w:b/>
                <w:szCs w:val="24"/>
              </w:rPr>
              <w:t>– simulations</w:t>
            </w:r>
            <w:r w:rsidR="00626296" w:rsidRPr="00484887">
              <w:rPr>
                <w:rFonts w:ascii="Times New Roman" w:hAnsi="Times New Roman" w:cs="Times New Roman"/>
                <w:szCs w:val="24"/>
              </w:rPr>
              <w:t xml:space="preserve">: Total estimated time to conduct simulations, investigate output, re-run simulations as needed, and produce useable model output is estimated as a total of 20 weeks for </w:t>
            </w:r>
            <w:r w:rsidR="00626296" w:rsidRPr="00786BB8">
              <w:rPr>
                <w:rFonts w:ascii="Times New Roman" w:hAnsi="Times New Roman" w:cs="Times New Roman"/>
                <w:szCs w:val="24"/>
              </w:rPr>
              <w:t xml:space="preserve">the </w:t>
            </w:r>
            <w:r w:rsidR="00786BB8" w:rsidRPr="00786BB8">
              <w:rPr>
                <w:rFonts w:ascii="Times New Roman" w:hAnsi="Times New Roman" w:cs="Times New Roman"/>
                <w:szCs w:val="24"/>
              </w:rPr>
              <w:t>8</w:t>
            </w:r>
            <w:r w:rsidR="00626296" w:rsidRPr="00484887">
              <w:rPr>
                <w:rFonts w:ascii="Times New Roman" w:hAnsi="Times New Roman" w:cs="Times New Roman"/>
                <w:szCs w:val="24"/>
              </w:rPr>
              <w:t xml:space="preserve"> personnel involved in the demonstration</w:t>
            </w:r>
          </w:p>
        </w:tc>
        <w:tc>
          <w:tcPr>
            <w:tcW w:w="1440" w:type="dxa"/>
          </w:tcPr>
          <w:p w14:paraId="650E9795" w14:textId="4E044CBA" w:rsidR="007A197A" w:rsidRPr="00484887" w:rsidRDefault="00626296">
            <w:pPr>
              <w:ind w:right="360"/>
              <w:jc w:val="both"/>
              <w:rPr>
                <w:rFonts w:ascii="Times New Roman" w:hAnsi="Times New Roman" w:cs="Times New Roman"/>
                <w:szCs w:val="24"/>
              </w:rPr>
            </w:pPr>
            <w:r w:rsidRPr="00484887">
              <w:rPr>
                <w:rFonts w:ascii="Times New Roman" w:hAnsi="Times New Roman" w:cs="Times New Roman"/>
                <w:szCs w:val="24"/>
              </w:rPr>
              <w:t>1</w:t>
            </w:r>
            <w:r w:rsidR="00786BB8">
              <w:rPr>
                <w:rFonts w:ascii="Times New Roman" w:hAnsi="Times New Roman" w:cs="Times New Roman"/>
                <w:szCs w:val="24"/>
              </w:rPr>
              <w:t>3</w:t>
            </w:r>
            <w:r w:rsidR="00E0267E">
              <w:rPr>
                <w:rFonts w:ascii="Times New Roman" w:hAnsi="Times New Roman" w:cs="Times New Roman"/>
                <w:szCs w:val="24"/>
              </w:rPr>
              <w:t>3</w:t>
            </w:r>
          </w:p>
        </w:tc>
      </w:tr>
      <w:tr w:rsidR="007A197A" w14:paraId="606C21DD" w14:textId="77777777" w:rsidTr="007A197A">
        <w:tc>
          <w:tcPr>
            <w:tcW w:w="7915" w:type="dxa"/>
          </w:tcPr>
          <w:p w14:paraId="67249691" w14:textId="41ED2418" w:rsidR="007A197A" w:rsidRPr="00484887" w:rsidRDefault="007A197A">
            <w:pPr>
              <w:ind w:right="360"/>
              <w:jc w:val="both"/>
              <w:rPr>
                <w:rFonts w:ascii="Times New Roman" w:hAnsi="Times New Roman" w:cs="Times New Roman"/>
                <w:szCs w:val="24"/>
              </w:rPr>
            </w:pPr>
            <w:r w:rsidRPr="00484887">
              <w:rPr>
                <w:rFonts w:ascii="Times New Roman" w:hAnsi="Times New Roman" w:cs="Times New Roman"/>
                <w:b/>
                <w:szCs w:val="24"/>
              </w:rPr>
              <w:t xml:space="preserve">Personnel time </w:t>
            </w:r>
            <w:r w:rsidR="00DA23B7" w:rsidRPr="00484887">
              <w:rPr>
                <w:rFonts w:ascii="Times New Roman" w:hAnsi="Times New Roman" w:cs="Times New Roman"/>
                <w:b/>
                <w:szCs w:val="24"/>
              </w:rPr>
              <w:t>– webpage</w:t>
            </w:r>
            <w:r w:rsidR="00DA23B7" w:rsidRPr="00484887">
              <w:rPr>
                <w:rFonts w:ascii="Times New Roman" w:hAnsi="Times New Roman" w:cs="Times New Roman"/>
                <w:szCs w:val="24"/>
              </w:rPr>
              <w:t xml:space="preserve">: Total estimated time to take useable model output to generate </w:t>
            </w:r>
            <w:r w:rsidR="000D0FF7" w:rsidRPr="00484887">
              <w:rPr>
                <w:rFonts w:ascii="Times New Roman" w:hAnsi="Times New Roman" w:cs="Times New Roman"/>
                <w:szCs w:val="24"/>
              </w:rPr>
              <w:t>easily understood figures/graphs is estimated at 1 week</w:t>
            </w:r>
          </w:p>
        </w:tc>
        <w:tc>
          <w:tcPr>
            <w:tcW w:w="1440" w:type="dxa"/>
          </w:tcPr>
          <w:p w14:paraId="01B12540" w14:textId="6B8466F3" w:rsidR="007A197A" w:rsidRPr="00484887" w:rsidRDefault="00574406">
            <w:pPr>
              <w:ind w:right="360"/>
              <w:jc w:val="both"/>
              <w:rPr>
                <w:rFonts w:ascii="Times New Roman" w:hAnsi="Times New Roman" w:cs="Times New Roman"/>
                <w:szCs w:val="24"/>
              </w:rPr>
            </w:pPr>
            <w:r>
              <w:rPr>
                <w:rFonts w:ascii="Times New Roman" w:hAnsi="Times New Roman" w:cs="Times New Roman"/>
                <w:szCs w:val="24"/>
              </w:rPr>
              <w:t>8</w:t>
            </w:r>
          </w:p>
        </w:tc>
      </w:tr>
      <w:tr w:rsidR="003A3A59" w14:paraId="67C8D19E" w14:textId="77777777" w:rsidTr="007A197A">
        <w:tc>
          <w:tcPr>
            <w:tcW w:w="7915" w:type="dxa"/>
          </w:tcPr>
          <w:p w14:paraId="6B919662" w14:textId="6F71833B" w:rsidR="003A3A59" w:rsidRPr="00484887" w:rsidRDefault="003A3A59" w:rsidP="003A3A59">
            <w:pPr>
              <w:jc w:val="both"/>
              <w:rPr>
                <w:rFonts w:ascii="Times New Roman" w:hAnsi="Times New Roman" w:cs="Times New Roman"/>
                <w:b/>
                <w:szCs w:val="24"/>
              </w:rPr>
            </w:pPr>
            <w:r w:rsidRPr="00484887">
              <w:rPr>
                <w:rFonts w:ascii="Times New Roman" w:hAnsi="Times New Roman" w:cs="Times New Roman"/>
                <w:b/>
                <w:szCs w:val="24"/>
              </w:rPr>
              <w:t xml:space="preserve">                                                                                                                                 TOTAL  </w:t>
            </w:r>
          </w:p>
        </w:tc>
        <w:tc>
          <w:tcPr>
            <w:tcW w:w="1440" w:type="dxa"/>
          </w:tcPr>
          <w:p w14:paraId="4B4316A7" w14:textId="388E917C" w:rsidR="003A3A59" w:rsidRPr="00484887" w:rsidRDefault="003A3A59">
            <w:pPr>
              <w:ind w:right="360"/>
              <w:jc w:val="both"/>
              <w:rPr>
                <w:rFonts w:ascii="Times New Roman" w:hAnsi="Times New Roman" w:cs="Times New Roman"/>
                <w:b/>
                <w:szCs w:val="24"/>
              </w:rPr>
            </w:pPr>
            <w:r w:rsidRPr="00484887">
              <w:rPr>
                <w:rFonts w:ascii="Times New Roman" w:hAnsi="Times New Roman" w:cs="Times New Roman"/>
                <w:b/>
                <w:szCs w:val="24"/>
              </w:rPr>
              <w:t>4</w:t>
            </w:r>
            <w:r w:rsidR="008609C0">
              <w:rPr>
                <w:rFonts w:ascii="Times New Roman" w:hAnsi="Times New Roman" w:cs="Times New Roman"/>
                <w:b/>
                <w:szCs w:val="24"/>
              </w:rPr>
              <w:t>53</w:t>
            </w:r>
          </w:p>
        </w:tc>
      </w:tr>
    </w:tbl>
    <w:p w14:paraId="7BEE2E58" w14:textId="7B74D024" w:rsidR="00126BBF" w:rsidRDefault="00126BBF">
      <w:pPr>
        <w:ind w:right="360"/>
        <w:jc w:val="both"/>
        <w:rPr>
          <w:szCs w:val="24"/>
        </w:rPr>
      </w:pPr>
    </w:p>
    <w:p w14:paraId="4B61DDC1" w14:textId="04850584" w:rsidR="00126BBF" w:rsidRDefault="00126BBF">
      <w:pPr>
        <w:ind w:right="360"/>
        <w:jc w:val="both"/>
        <w:rPr>
          <w:szCs w:val="24"/>
        </w:rPr>
      </w:pPr>
    </w:p>
    <w:p w14:paraId="7E31489B" w14:textId="43BB503A" w:rsidR="00126BBF" w:rsidRDefault="00126BBF">
      <w:pPr>
        <w:ind w:right="360"/>
        <w:jc w:val="both"/>
        <w:rPr>
          <w:szCs w:val="24"/>
        </w:rPr>
      </w:pPr>
    </w:p>
    <w:p w14:paraId="0401ACE5" w14:textId="77777777" w:rsidR="00126BBF" w:rsidRDefault="00126BBF">
      <w:pPr>
        <w:ind w:right="360"/>
        <w:jc w:val="both"/>
        <w:rPr>
          <w:szCs w:val="24"/>
        </w:rPr>
      </w:pPr>
    </w:p>
    <w:p w14:paraId="000002BA" w14:textId="13EC8C34" w:rsidR="00E20E02" w:rsidRDefault="00797D98" w:rsidP="006A5AED">
      <w:pPr>
        <w:pStyle w:val="Heading1"/>
      </w:pPr>
      <w:r>
        <w:br w:type="page"/>
      </w:r>
      <w:bookmarkStart w:id="78" w:name="_Toc143943600"/>
      <w:r>
        <w:lastRenderedPageBreak/>
        <w:t>8.0</w:t>
      </w:r>
      <w:r>
        <w:tab/>
        <w:t>SCHEDULE OF ACTIVITIES</w:t>
      </w:r>
      <w:bookmarkEnd w:id="78"/>
      <w:r>
        <w:t xml:space="preserve"> </w:t>
      </w:r>
    </w:p>
    <w:p w14:paraId="5EFF35F8" w14:textId="77777777" w:rsidR="006A5AED" w:rsidRPr="006A5AED" w:rsidRDefault="006A5AED" w:rsidP="006A5AED"/>
    <w:p w14:paraId="000002BB" w14:textId="22CBA3CE" w:rsidR="00E20E02" w:rsidRDefault="00797D98" w:rsidP="002E1BA1">
      <w:pPr>
        <w:jc w:val="both"/>
        <w:rPr>
          <w:szCs w:val="24"/>
        </w:rPr>
      </w:pPr>
      <w:r>
        <w:rPr>
          <w:szCs w:val="24"/>
        </w:rPr>
        <w:t xml:space="preserve">The schedule of activities </w:t>
      </w:r>
      <w:r w:rsidR="0067029C">
        <w:rPr>
          <w:szCs w:val="24"/>
        </w:rPr>
        <w:t>is</w:t>
      </w:r>
      <w:r>
        <w:rPr>
          <w:szCs w:val="24"/>
        </w:rPr>
        <w:t xml:space="preserve"> presented in a Gantt chart</w:t>
      </w:r>
      <w:r w:rsidR="0061700D">
        <w:rPr>
          <w:szCs w:val="24"/>
        </w:rPr>
        <w:t xml:space="preserve"> </w:t>
      </w:r>
      <w:r w:rsidR="0061700D" w:rsidRPr="00F97F7B">
        <w:rPr>
          <w:szCs w:val="24"/>
        </w:rPr>
        <w:t xml:space="preserve">(Figure </w:t>
      </w:r>
      <w:r w:rsidR="002E1BA1">
        <w:rPr>
          <w:szCs w:val="24"/>
        </w:rPr>
        <w:t>20</w:t>
      </w:r>
      <w:r w:rsidR="0061700D" w:rsidRPr="00F97F7B">
        <w:rPr>
          <w:szCs w:val="24"/>
        </w:rPr>
        <w:t>)</w:t>
      </w:r>
      <w:r>
        <w:rPr>
          <w:szCs w:val="24"/>
        </w:rPr>
        <w:t xml:space="preserve"> </w:t>
      </w:r>
      <w:r w:rsidR="00B242BA">
        <w:rPr>
          <w:szCs w:val="24"/>
        </w:rPr>
        <w:t>where gray shades indicate months of expected activity</w:t>
      </w:r>
      <w:r w:rsidR="002E1BA1">
        <w:rPr>
          <w:szCs w:val="24"/>
        </w:rPr>
        <w:t>.</w:t>
      </w:r>
    </w:p>
    <w:p w14:paraId="37A7B5AD" w14:textId="77777777" w:rsidR="002E1BA1" w:rsidRDefault="002E1BA1">
      <w:pPr>
        <w:jc w:val="both"/>
        <w:rPr>
          <w:szCs w:val="24"/>
        </w:rPr>
      </w:pPr>
    </w:p>
    <w:p w14:paraId="000002BC" w14:textId="13629E5D" w:rsidR="00E20E02" w:rsidRDefault="001F7369">
      <w:pPr>
        <w:jc w:val="both"/>
        <w:rPr>
          <w:szCs w:val="24"/>
        </w:rPr>
      </w:pPr>
      <w:r w:rsidRPr="001F7369">
        <w:rPr>
          <w:noProof/>
        </w:rPr>
        <w:drawing>
          <wp:inline distT="0" distB="0" distL="0" distR="0" wp14:anchorId="276F8433" wp14:editId="76C29D18">
            <wp:extent cx="4827270" cy="4162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7270" cy="4162425"/>
                    </a:xfrm>
                    <a:prstGeom prst="rect">
                      <a:avLst/>
                    </a:prstGeom>
                    <a:noFill/>
                    <a:ln>
                      <a:noFill/>
                    </a:ln>
                  </pic:spPr>
                </pic:pic>
              </a:graphicData>
            </a:graphic>
          </wp:inline>
        </w:drawing>
      </w:r>
    </w:p>
    <w:p w14:paraId="000002BD" w14:textId="4962212A" w:rsidR="00E20E02" w:rsidRDefault="00E20E02" w:rsidP="0061700D">
      <w:pPr>
        <w:jc w:val="center"/>
        <w:rPr>
          <w:szCs w:val="24"/>
        </w:rPr>
      </w:pPr>
    </w:p>
    <w:p w14:paraId="75CDF68F" w14:textId="23CF43CC" w:rsidR="0061700D" w:rsidRDefault="0061700D" w:rsidP="002E1BA1">
      <w:pPr>
        <w:pStyle w:val="Figures"/>
      </w:pPr>
      <w:bookmarkStart w:id="79" w:name="_Toc143943630"/>
      <w:r>
        <w:t xml:space="preserve">Figure </w:t>
      </w:r>
      <w:r w:rsidR="002E1BA1">
        <w:t>20</w:t>
      </w:r>
      <w:r>
        <w:t>. Gantt chart of demonstration activities.</w:t>
      </w:r>
      <w:bookmarkEnd w:id="79"/>
    </w:p>
    <w:p w14:paraId="000002C1" w14:textId="239127FF" w:rsidR="00E20E02" w:rsidRPr="001F7282" w:rsidRDefault="00797D98" w:rsidP="00927F85">
      <w:pPr>
        <w:pStyle w:val="Heading1"/>
        <w:rPr>
          <w:szCs w:val="24"/>
        </w:rPr>
      </w:pPr>
      <w:r>
        <w:br w:type="page"/>
      </w:r>
      <w:bookmarkStart w:id="80" w:name="_Toc143943601"/>
      <w:r>
        <w:lastRenderedPageBreak/>
        <w:t>9.0</w:t>
      </w:r>
      <w:r>
        <w:tab/>
        <w:t>MANAGEMENT AND STAFFING</w:t>
      </w:r>
      <w:bookmarkEnd w:id="80"/>
    </w:p>
    <w:p w14:paraId="09164896" w14:textId="77777777" w:rsidR="006A5AED" w:rsidRPr="006A5AED" w:rsidRDefault="006A5AED" w:rsidP="006A5AED"/>
    <w:p w14:paraId="000002C2" w14:textId="2F3D50D6" w:rsidR="00E20E02" w:rsidRDefault="00797D98">
      <w:pPr>
        <w:jc w:val="both"/>
        <w:rPr>
          <w:szCs w:val="24"/>
        </w:rPr>
      </w:pPr>
      <w:r>
        <w:rPr>
          <w:szCs w:val="24"/>
        </w:rPr>
        <w:t xml:space="preserve">Demonstration plan efforts are distributed across the various researchers on the project as shown in the flow chart (Figure </w:t>
      </w:r>
      <w:r w:rsidR="00F97F7B">
        <w:rPr>
          <w:szCs w:val="24"/>
        </w:rPr>
        <w:t>2</w:t>
      </w:r>
      <w:r w:rsidR="00D14C43">
        <w:rPr>
          <w:szCs w:val="24"/>
        </w:rPr>
        <w:t>1</w:t>
      </w:r>
      <w:r>
        <w:rPr>
          <w:szCs w:val="24"/>
        </w:rPr>
        <w:t>).</w:t>
      </w:r>
      <w:r w:rsidR="00CE460A">
        <w:rPr>
          <w:szCs w:val="24"/>
        </w:rPr>
        <w:t xml:space="preserve"> Puleo is responsible for the overall project coordination and empirical estimates. Other researchers are responsible for model simulations using software that they have developed and/or are experts on: </w:t>
      </w:r>
      <w:r w:rsidR="00035091">
        <w:rPr>
          <w:szCs w:val="24"/>
        </w:rPr>
        <w:t>Elkut</w:t>
      </w:r>
      <w:r w:rsidR="00CE460A">
        <w:rPr>
          <w:szCs w:val="24"/>
        </w:rPr>
        <w:t xml:space="preserve"> (Delft3D); Shi (</w:t>
      </w:r>
      <w:r w:rsidR="0027236C">
        <w:rPr>
          <w:szCs w:val="24"/>
        </w:rPr>
        <w:t>NearCom</w:t>
      </w:r>
      <w:r w:rsidR="00CE460A">
        <w:rPr>
          <w:szCs w:val="24"/>
        </w:rPr>
        <w:t>); Dietrich and Knowles (ADCIRC)</w:t>
      </w:r>
      <w:r w:rsidR="00035091">
        <w:rPr>
          <w:szCs w:val="24"/>
        </w:rPr>
        <w:t xml:space="preserve">, Figlus and </w:t>
      </w:r>
      <w:r w:rsidR="0027236C">
        <w:rPr>
          <w:szCs w:val="24"/>
        </w:rPr>
        <w:t>Joshua Joubert</w:t>
      </w:r>
      <w:r w:rsidR="00035091">
        <w:rPr>
          <w:szCs w:val="24"/>
        </w:rPr>
        <w:t xml:space="preserve"> (CSHORE), Patch</w:t>
      </w:r>
      <w:r w:rsidR="00600B05">
        <w:rPr>
          <w:szCs w:val="24"/>
        </w:rPr>
        <w:t xml:space="preserve"> and </w:t>
      </w:r>
      <w:r w:rsidR="0027236C">
        <w:rPr>
          <w:szCs w:val="24"/>
        </w:rPr>
        <w:t>Quataert</w:t>
      </w:r>
      <w:r w:rsidR="00600B05">
        <w:rPr>
          <w:szCs w:val="24"/>
        </w:rPr>
        <w:t xml:space="preserve"> (XBeach-SB)</w:t>
      </w:r>
    </w:p>
    <w:p w14:paraId="000002C3" w14:textId="77777777" w:rsidR="00E20E02" w:rsidRDefault="00E20E02">
      <w:pPr>
        <w:jc w:val="both"/>
        <w:rPr>
          <w:szCs w:val="24"/>
        </w:rPr>
      </w:pPr>
    </w:p>
    <w:p w14:paraId="000002C4" w14:textId="7611B592" w:rsidR="00E20E02" w:rsidRDefault="005A7FCC">
      <w:pPr>
        <w:jc w:val="both"/>
        <w:rPr>
          <w:szCs w:val="24"/>
        </w:rPr>
      </w:pPr>
      <w:r>
        <w:rPr>
          <w:noProof/>
          <w:sz w:val="16"/>
        </w:rPr>
        <w:drawing>
          <wp:inline distT="0" distB="0" distL="0" distR="0" wp14:anchorId="206FA757" wp14:editId="0289FA5B">
            <wp:extent cx="5943600" cy="3656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GMT_chart_02.ti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656330"/>
                    </a:xfrm>
                    <a:prstGeom prst="rect">
                      <a:avLst/>
                    </a:prstGeom>
                  </pic:spPr>
                </pic:pic>
              </a:graphicData>
            </a:graphic>
          </wp:inline>
        </w:drawing>
      </w:r>
    </w:p>
    <w:p w14:paraId="62570F0E" w14:textId="77777777" w:rsidR="00D14C43" w:rsidRDefault="00D14C43" w:rsidP="00D14C43">
      <w:pPr>
        <w:pStyle w:val="Figures"/>
      </w:pPr>
      <w:bookmarkStart w:id="81" w:name="_Toc143943631"/>
    </w:p>
    <w:p w14:paraId="000002C5" w14:textId="192CAF8A" w:rsidR="00E20E02" w:rsidRDefault="00CE460A" w:rsidP="00D14C43">
      <w:pPr>
        <w:pStyle w:val="Figures"/>
      </w:pPr>
      <w:r>
        <w:t xml:space="preserve">Figure </w:t>
      </w:r>
      <w:r w:rsidR="00F97F7B">
        <w:t>2</w:t>
      </w:r>
      <w:r w:rsidR="00D14C43">
        <w:t>1</w:t>
      </w:r>
      <w:r>
        <w:t>. Flow chart showing organization of researchers for the demonstration.</w:t>
      </w:r>
      <w:bookmarkEnd w:id="81"/>
    </w:p>
    <w:p w14:paraId="000002C6" w14:textId="77777777" w:rsidR="00E20E02" w:rsidRDefault="00E20E02">
      <w:pPr>
        <w:jc w:val="both"/>
        <w:rPr>
          <w:szCs w:val="24"/>
        </w:rPr>
      </w:pPr>
    </w:p>
    <w:p w14:paraId="000002C7" w14:textId="77777777" w:rsidR="00E20E02" w:rsidRDefault="00E20E02">
      <w:pPr>
        <w:jc w:val="both"/>
        <w:rPr>
          <w:szCs w:val="24"/>
        </w:rPr>
      </w:pPr>
    </w:p>
    <w:p w14:paraId="000002C8" w14:textId="77777777" w:rsidR="00E20E02" w:rsidRDefault="00E20E02">
      <w:pPr>
        <w:jc w:val="both"/>
        <w:rPr>
          <w:szCs w:val="24"/>
        </w:rPr>
      </w:pPr>
    </w:p>
    <w:p w14:paraId="000002C9" w14:textId="77777777" w:rsidR="00E20E02" w:rsidRDefault="00E20E02">
      <w:pPr>
        <w:jc w:val="both"/>
        <w:rPr>
          <w:szCs w:val="24"/>
        </w:rPr>
      </w:pPr>
    </w:p>
    <w:p w14:paraId="000002CA" w14:textId="77777777" w:rsidR="00E20E02" w:rsidRDefault="00E20E02">
      <w:pPr>
        <w:jc w:val="both"/>
        <w:rPr>
          <w:szCs w:val="24"/>
        </w:rPr>
      </w:pPr>
    </w:p>
    <w:p w14:paraId="000002CB" w14:textId="77777777" w:rsidR="00E20E02" w:rsidRDefault="00E20E02">
      <w:pPr>
        <w:jc w:val="both"/>
        <w:rPr>
          <w:szCs w:val="24"/>
        </w:rPr>
      </w:pPr>
    </w:p>
    <w:p w14:paraId="000002CC" w14:textId="77777777" w:rsidR="00E20E02" w:rsidRDefault="00E20E02">
      <w:pPr>
        <w:jc w:val="both"/>
        <w:rPr>
          <w:szCs w:val="24"/>
        </w:rPr>
      </w:pPr>
    </w:p>
    <w:p w14:paraId="000002CD" w14:textId="77777777" w:rsidR="00E20E02" w:rsidRDefault="00E20E02">
      <w:pPr>
        <w:jc w:val="both"/>
        <w:rPr>
          <w:szCs w:val="24"/>
        </w:rPr>
      </w:pPr>
    </w:p>
    <w:p w14:paraId="000002CE" w14:textId="77777777" w:rsidR="00E20E02" w:rsidRDefault="00E20E02">
      <w:pPr>
        <w:jc w:val="both"/>
        <w:rPr>
          <w:szCs w:val="24"/>
        </w:rPr>
      </w:pPr>
    </w:p>
    <w:p w14:paraId="000002CF" w14:textId="6A7CAECC" w:rsidR="00E20E02" w:rsidRDefault="00797D98" w:rsidP="0097157F">
      <w:pPr>
        <w:pStyle w:val="Heading1"/>
      </w:pPr>
      <w:r>
        <w:br w:type="page"/>
      </w:r>
      <w:bookmarkStart w:id="82" w:name="_Toc143943602"/>
      <w:r>
        <w:lastRenderedPageBreak/>
        <w:t>10.0</w:t>
      </w:r>
      <w:r>
        <w:tab/>
      </w:r>
      <w:sdt>
        <w:sdtPr>
          <w:tag w:val="goog_rdk_120"/>
          <w:id w:val="1161421744"/>
        </w:sdtPr>
        <w:sdtEndPr/>
        <w:sdtContent/>
      </w:sdt>
      <w:r>
        <w:t>REFERENCES</w:t>
      </w:r>
      <w:bookmarkEnd w:id="82"/>
    </w:p>
    <w:p w14:paraId="5A2DCAC3" w14:textId="77777777" w:rsidR="00D14C43" w:rsidRPr="00D14C43" w:rsidRDefault="00D14C43" w:rsidP="00D14C43"/>
    <w:p w14:paraId="0A416EBB" w14:textId="77777777" w:rsidR="00B62A5D" w:rsidRPr="00B62A5D" w:rsidRDefault="00B62A5D" w:rsidP="00B62A5D">
      <w:pPr>
        <w:pStyle w:val="Bibliography"/>
        <w:jc w:val="both"/>
      </w:pPr>
      <w:r>
        <w:fldChar w:fldCharType="begin"/>
      </w:r>
      <w:r>
        <w:instrText xml:space="preserve"> ADDIN ZOTERO_BIBL {"uncited":[],"omitted":[],"custom":[]} CSL_BIBLIOGRAPHY </w:instrText>
      </w:r>
      <w:r>
        <w:fldChar w:fldCharType="separate"/>
      </w:r>
      <w:r w:rsidRPr="00B62A5D">
        <w:t>Beven, J.L., Berg, R., Hagen, A., 2019. National Hurricane Center Tropical Cyclone Report - Hurricane Michael (No. AL142018). NOAA, NHC, Miami, FL.</w:t>
      </w:r>
    </w:p>
    <w:p w14:paraId="0B41AF6A" w14:textId="77777777" w:rsidR="00B62A5D" w:rsidRPr="00B62A5D" w:rsidRDefault="00B62A5D" w:rsidP="00B62A5D">
      <w:pPr>
        <w:pStyle w:val="Bibliography"/>
        <w:jc w:val="both"/>
      </w:pPr>
      <w:r w:rsidRPr="00B62A5D">
        <w:t>Bilskie, M., Asher, T., Miller, P., Fleming, J., Hagen, S., Luettich, R.A., 2022. Real-Time Simulated Storm Surge Predictions during Hurricane Michael. Weather and Forecasting 3, 1085–1102.</w:t>
      </w:r>
    </w:p>
    <w:p w14:paraId="71F320D0" w14:textId="77777777" w:rsidR="00B62A5D" w:rsidRPr="00B62A5D" w:rsidRDefault="00B62A5D" w:rsidP="00B62A5D">
      <w:pPr>
        <w:pStyle w:val="Bibliography"/>
        <w:jc w:val="both"/>
      </w:pPr>
      <w:r w:rsidRPr="00B62A5D">
        <w:t>Blanton, B.O., McGee, J., Fleming, J.G., Kaiser, C., Kasier, H., Lander, H., Luettich, R.A., Dresback, K.M., Kolar, R.L., 2012. Urgent computing of storm surge for North Carolina’s coast. Proceedings of the International Conference on Computational Science 9, 1677–1686.</w:t>
      </w:r>
    </w:p>
    <w:p w14:paraId="173ECB51" w14:textId="77777777" w:rsidR="00B62A5D" w:rsidRPr="00B62A5D" w:rsidRDefault="00B62A5D" w:rsidP="00B62A5D">
      <w:pPr>
        <w:pStyle w:val="Bibliography"/>
        <w:jc w:val="both"/>
      </w:pPr>
      <w:r w:rsidRPr="00B62A5D">
        <w:t>Booij, N., Ris, R.C., Holthuijsen, L.H., 1999. A third-generation wave model for coastal regions - 1. Model description and validation. Journal of Geophysical Research 104, 7649–7666.</w:t>
      </w:r>
    </w:p>
    <w:p w14:paraId="5F0AB0B9" w14:textId="77777777" w:rsidR="00B62A5D" w:rsidRPr="00B62A5D" w:rsidRDefault="00B62A5D" w:rsidP="00B62A5D">
      <w:pPr>
        <w:pStyle w:val="Bibliography"/>
        <w:jc w:val="both"/>
      </w:pPr>
      <w:r w:rsidRPr="00B62A5D">
        <w:t>Bunya, S., Dietrich, J.C., Westerink, J.J., Ebersole, B.A., Smith, J.M., Atkinson, J.H., Jensen, R.E., Resio, D.T., Luettich, R.A., Dawson, C.N., Cardone, V.J., Cox, A.T., Powell, M.D., Westerink, H.J., Roberts, H.J., 2010. A high-resolution coupled riverine flow, tide, wind, wind wave and storm surge model for southern Louisiana and Mississippi: Part I Model development and validation. Monthly Weather Review 138, 345–377.</w:t>
      </w:r>
    </w:p>
    <w:p w14:paraId="382AA24B" w14:textId="77777777" w:rsidR="00B62A5D" w:rsidRPr="00B62A5D" w:rsidRDefault="00B62A5D" w:rsidP="00B62A5D">
      <w:pPr>
        <w:pStyle w:val="Bibliography"/>
        <w:jc w:val="both"/>
      </w:pPr>
      <w:r w:rsidRPr="00B62A5D">
        <w:t>Burks-Copes, K.A., many others, 2014. Risk Quantification for Sustaining Coastal Military Installation Assets and Mission Capabilities (Final Report No. RC-1701). SERDP.</w:t>
      </w:r>
    </w:p>
    <w:p w14:paraId="56A0DF1A" w14:textId="77777777" w:rsidR="00B62A5D" w:rsidRPr="00B62A5D" w:rsidRDefault="00B62A5D" w:rsidP="00B62A5D">
      <w:pPr>
        <w:pStyle w:val="Bibliography"/>
        <w:jc w:val="both"/>
      </w:pPr>
      <w:r w:rsidRPr="00B62A5D">
        <w:t>Chen, J., Shi, F., Hsu, T.-J., Kirby, J.T., 2014. NearCoM-TVD - a quasi-3D nearshore circulation and sediment transport model 91, 200–212.</w:t>
      </w:r>
    </w:p>
    <w:p w14:paraId="749BC9B3" w14:textId="77777777" w:rsidR="00B62A5D" w:rsidRPr="00B62A5D" w:rsidRDefault="00B62A5D" w:rsidP="00B62A5D">
      <w:pPr>
        <w:pStyle w:val="Bibliography"/>
        <w:jc w:val="both"/>
      </w:pPr>
      <w:r w:rsidRPr="00B62A5D">
        <w:t>Cheriton, O.M., Storlazzi, C.D., Rosenberger, K.J., 2016. Observations of wave transformation over a fringing coral reef and the importance of low-frequency waves and offshore water levels to runup, overwash, and coastal flooding. Journal of Geophysical Research-Oceans 121, 3121–3140.</w:t>
      </w:r>
    </w:p>
    <w:p w14:paraId="1795CF64" w14:textId="77777777" w:rsidR="00B62A5D" w:rsidRPr="00B62A5D" w:rsidRDefault="00B62A5D" w:rsidP="00B62A5D">
      <w:pPr>
        <w:pStyle w:val="Bibliography"/>
        <w:jc w:val="both"/>
      </w:pPr>
      <w:r w:rsidRPr="00B62A5D">
        <w:t>Dietrich, J.C., Tanaka, S., Westerink, J., Dawson, C.N., Luettich, R.A., Zijlema, M., Holthuijsen, L.H., Smith, J.M., Westerink, L.G., Westerink, H.J., 2012. Performance of the Unstructured-Mesh, SWAN+ADCIRC Model in Computing Hurricane Waves and Surge. ournal of Scientific Computing 52, 468–497.</w:t>
      </w:r>
    </w:p>
    <w:p w14:paraId="6941F070" w14:textId="77777777" w:rsidR="00B62A5D" w:rsidRPr="00B62A5D" w:rsidRDefault="00B62A5D" w:rsidP="00B62A5D">
      <w:pPr>
        <w:pStyle w:val="Bibliography"/>
        <w:jc w:val="both"/>
      </w:pPr>
      <w:r w:rsidRPr="00B62A5D">
        <w:t>Dietrich, J.C., Westerink, J.J., Kennedy, A.B., Smith, J.M., Jensen, R.E., Zijlema, M., Powell, M.D., Cardone, V.J., Cox, A.T., Stone, G.W., Pourtaheri, H., Hope, M.E., Tanaka, S., Westerink, L.G., Westerink, H.J., Cobell, Z., 2011a. Hurricane Gustav (2008) Waves and Storm Surge: Hindcast, Validation and Synoptic Analysis in Southern Louisiana. Monthly Weather Review 139, 2488–2522.</w:t>
      </w:r>
    </w:p>
    <w:p w14:paraId="21B1F2F9" w14:textId="77777777" w:rsidR="00B62A5D" w:rsidRPr="00B62A5D" w:rsidRDefault="00B62A5D" w:rsidP="00B62A5D">
      <w:pPr>
        <w:pStyle w:val="Bibliography"/>
        <w:jc w:val="both"/>
      </w:pPr>
      <w:r w:rsidRPr="00B62A5D">
        <w:t>Dietrich, J.C., Zijlema, M., Westerink, J., Holthuijsen, L.H., Dawson, C.N., Luettich, R.A., Jensen, R.E., Smith, J.M., Stelling, G.S., Stone, G.W., 2011b. Modeling Hurricane Waves and Storm Surge using Integrally-Coupled, Scalable Computations. Coastal Engineering 58, 45–65.</w:t>
      </w:r>
    </w:p>
    <w:p w14:paraId="42C2FEB8" w14:textId="77777777" w:rsidR="00B62A5D" w:rsidRPr="00B62A5D" w:rsidRDefault="00B62A5D" w:rsidP="00B62A5D">
      <w:pPr>
        <w:pStyle w:val="Bibliography"/>
        <w:jc w:val="both"/>
      </w:pPr>
      <w:r w:rsidRPr="00B62A5D">
        <w:t>DoD, 2014. 2 0 1 4 Climate Change Adaptation Roadmap. Department of Defense, Washington, D.C.</w:t>
      </w:r>
    </w:p>
    <w:p w14:paraId="4DB29E87" w14:textId="77777777" w:rsidR="00B62A5D" w:rsidRPr="00B62A5D" w:rsidRDefault="00B62A5D" w:rsidP="00B62A5D">
      <w:pPr>
        <w:pStyle w:val="Bibliography"/>
        <w:jc w:val="both"/>
      </w:pPr>
      <w:r w:rsidRPr="00B62A5D">
        <w:t>Donoghue, J.F., Elsner, J.B., Hu, B.X., Kish, S.A., Niedoroda, A.W., Wang, Y., Ye, M., 2013. Effects of Near-Term Sea-Level Rise on Coastal Infrastructure (Final Report No. RC-1700). SERDP.</w:t>
      </w:r>
    </w:p>
    <w:p w14:paraId="58787809" w14:textId="77777777" w:rsidR="00B62A5D" w:rsidRPr="00B62A5D" w:rsidRDefault="00B62A5D" w:rsidP="00B62A5D">
      <w:pPr>
        <w:pStyle w:val="Bibliography"/>
        <w:jc w:val="both"/>
      </w:pPr>
      <w:r w:rsidRPr="00B62A5D">
        <w:t xml:space="preserve">Ebersole, B.A., Westerink, J.J., Resio, D.T., Dean, R.G.., 2007. Performance Evaluation of the New Orleans and Southeast Louisiana Hurricane Protection System, Volume IV - The </w:t>
      </w:r>
      <w:r w:rsidRPr="00B62A5D">
        <w:lastRenderedPageBreak/>
        <w:t>Storm, Final Report of the Interagency Performance Evaluation Task Force., Volume IV - The Storm, Final Report of the Interagency Performance Evaluation Task Force. U.S. Army Corps of Engineers.</w:t>
      </w:r>
    </w:p>
    <w:p w14:paraId="20A1C6B1" w14:textId="77777777" w:rsidR="00B62A5D" w:rsidRPr="00B62A5D" w:rsidRDefault="00B62A5D" w:rsidP="00B62A5D">
      <w:pPr>
        <w:pStyle w:val="Bibliography"/>
        <w:jc w:val="both"/>
      </w:pPr>
      <w:r w:rsidRPr="00B62A5D">
        <w:t>Egbert, G.D., Erofeeva, S.Y., 2002. Efficient inverse modeling of barotropic ocean tides. Journal of Oceanic and Atmospheric Technology 19, 183–204.</w:t>
      </w:r>
    </w:p>
    <w:p w14:paraId="79502A79" w14:textId="77777777" w:rsidR="00B62A5D" w:rsidRPr="00B62A5D" w:rsidRDefault="00B62A5D" w:rsidP="00B62A5D">
      <w:pPr>
        <w:pStyle w:val="Bibliography"/>
        <w:jc w:val="both"/>
      </w:pPr>
      <w:r w:rsidRPr="00B62A5D">
        <w:t>FEMA, 2021. Flood Risk Study Engineering Library https://hazards.fema.gov/wps/portal/frisel.</w:t>
      </w:r>
    </w:p>
    <w:p w14:paraId="137A4A50" w14:textId="77777777" w:rsidR="00B62A5D" w:rsidRPr="00B62A5D" w:rsidRDefault="00B62A5D" w:rsidP="00B62A5D">
      <w:pPr>
        <w:pStyle w:val="Bibliography"/>
        <w:jc w:val="both"/>
      </w:pPr>
      <w:r w:rsidRPr="00B62A5D">
        <w:t>Figlus, J., Kobayashi, N., Grahler, C., Iranzo, V., 2011. Wave Overtopping and Overwash of Dunes. Journal of Waterway, Port, Coastal, and Ocean Engineering 137. https://doi.org/10.1061/(ASCE)WW.1943-5460.0000060</w:t>
      </w:r>
    </w:p>
    <w:p w14:paraId="55819755" w14:textId="77777777" w:rsidR="00B62A5D" w:rsidRPr="00B62A5D" w:rsidRDefault="00B62A5D" w:rsidP="00B62A5D">
      <w:pPr>
        <w:pStyle w:val="Bibliography"/>
        <w:jc w:val="both"/>
      </w:pPr>
      <w:r w:rsidRPr="00B62A5D">
        <w:t>Fleming, J.G., Fulcher, C., Luettich, R.A., Estrade, B., Allen, G., Winer, H., 2007. A real time storm surge forecasting system using ADCIRC. In Estuarine and Coastal Modeling. Estuarine and Coastal Modeling 893–912.</w:t>
      </w:r>
    </w:p>
    <w:p w14:paraId="67978187" w14:textId="77777777" w:rsidR="00B62A5D" w:rsidRPr="00B62A5D" w:rsidRDefault="00B62A5D" w:rsidP="00B62A5D">
      <w:pPr>
        <w:pStyle w:val="Bibliography"/>
        <w:jc w:val="both"/>
      </w:pPr>
      <w:r w:rsidRPr="00B62A5D">
        <w:t>Forbes, C., Luettich, R.A., Mattocks, C., Westerink, J.J., 2010. A retrospective evaluation of the storm surge produced by Hurricane Gustav (2008): Forecast and hindcast results. Weather Forecasting 25, 1577–1602.</w:t>
      </w:r>
    </w:p>
    <w:p w14:paraId="3A50F63A" w14:textId="77777777" w:rsidR="00B62A5D" w:rsidRPr="00B62A5D" w:rsidRDefault="00B62A5D" w:rsidP="00B62A5D">
      <w:pPr>
        <w:pStyle w:val="Bibliography"/>
        <w:jc w:val="both"/>
      </w:pPr>
      <w:r w:rsidRPr="00B62A5D">
        <w:t>Forbes, C., Rhome, J., Mattocks, C., Taylor, A., 2014. Predicting the Storm Surge Threat of Hurricane Sandy with the National Weather Service SLOSH Model. Journal of Marine Science and Engineering 2, 437–476.</w:t>
      </w:r>
    </w:p>
    <w:p w14:paraId="4F02F546" w14:textId="77777777" w:rsidR="00B62A5D" w:rsidRPr="00B62A5D" w:rsidRDefault="00B62A5D" w:rsidP="00B62A5D">
      <w:pPr>
        <w:pStyle w:val="Bibliography"/>
        <w:jc w:val="both"/>
      </w:pPr>
      <w:r w:rsidRPr="00B62A5D">
        <w:t>GAO, 2019. CLIMATE RESILIENCE: DOD Needs to Assess Risk and Provide Guidance on Use of Climate Projections in Installation Master Plans and Facilities Designs (Report to Congressional Requesters No. GAO-19-453). United States Government Accountability Office, Washington D.C.,.</w:t>
      </w:r>
    </w:p>
    <w:p w14:paraId="3F884EFA" w14:textId="77777777" w:rsidR="00B62A5D" w:rsidRPr="00B62A5D" w:rsidRDefault="00B62A5D" w:rsidP="00B62A5D">
      <w:pPr>
        <w:pStyle w:val="Bibliography"/>
        <w:jc w:val="both"/>
      </w:pPr>
      <w:r w:rsidRPr="00B62A5D">
        <w:t>Gao, J., Luettich, R.A., Fleming, J.G., 2017. Development and evaluation of a generalized asymmetric tropical cyclone vortex model in ADCIRC (ADCIRC Users Group Meeting). U.S. Army Corps of Engineers, Vicksburg, MS.</w:t>
      </w:r>
    </w:p>
    <w:p w14:paraId="6B4AB0C6" w14:textId="77777777" w:rsidR="00B62A5D" w:rsidRPr="00B62A5D" w:rsidRDefault="00B62A5D" w:rsidP="00B62A5D">
      <w:pPr>
        <w:pStyle w:val="Bibliography"/>
        <w:jc w:val="both"/>
      </w:pPr>
      <w:r w:rsidRPr="00B62A5D">
        <w:t>Glahn, B., Taylor, A., Kurkowski, N., Shaffer, W.A., 2009. The Role of the SLOSH Model in National Weather Service Storm Surge Forecasting. National Weather Digest 33, 3–14.</w:t>
      </w:r>
    </w:p>
    <w:p w14:paraId="2B6C819C" w14:textId="77777777" w:rsidR="00B62A5D" w:rsidRPr="00B62A5D" w:rsidRDefault="00B62A5D" w:rsidP="00B62A5D">
      <w:pPr>
        <w:pStyle w:val="Bibliography"/>
        <w:jc w:val="both"/>
      </w:pPr>
      <w:r w:rsidRPr="00B62A5D">
        <w:t>Hall, C., Jensen, R.E., Collins, C.O., Hesser, T.J., Brown, M.E., 2024. Wave Information Study: 2021 Annual Update (No. ERDC/CHL CHETN-I-xx). U.S. Army Engineer Research and Development Center, Vicksburg, MS.</w:t>
      </w:r>
    </w:p>
    <w:p w14:paraId="7CB503E0" w14:textId="77777777" w:rsidR="00B62A5D" w:rsidRPr="00B62A5D" w:rsidRDefault="00B62A5D" w:rsidP="00B62A5D">
      <w:pPr>
        <w:pStyle w:val="Bibliography"/>
        <w:jc w:val="both"/>
      </w:pPr>
      <w:r w:rsidRPr="00B62A5D">
        <w:t>Hall, J.A., Gill, S., Obeysekera, J., Sweet, W., Knuuti, K., Marburger, J., 2016. Regional Sea Level Scenarios for Coastal Risk Management: Managing the Uncertainty of Future Sea Level Change and Extreme Water Levels for Department of Defense Coastal Sites Worldwide (U.S. Department of Defense, Strategic Environmental Research and Development Program).</w:t>
      </w:r>
    </w:p>
    <w:p w14:paraId="4762B025" w14:textId="77777777" w:rsidR="00B62A5D" w:rsidRPr="00B62A5D" w:rsidRDefault="00B62A5D" w:rsidP="00B62A5D">
      <w:pPr>
        <w:pStyle w:val="Bibliography"/>
        <w:jc w:val="both"/>
      </w:pPr>
      <w:r w:rsidRPr="00B62A5D">
        <w:t>Holland, G., 2008. A revised hurricane pressure–wind model. Monthly Weather Review 136, 3432–3445.</w:t>
      </w:r>
    </w:p>
    <w:p w14:paraId="300C5A60" w14:textId="77777777" w:rsidR="00B62A5D" w:rsidRPr="00B62A5D" w:rsidRDefault="00B62A5D" w:rsidP="00B62A5D">
      <w:pPr>
        <w:pStyle w:val="Bibliography"/>
        <w:jc w:val="both"/>
      </w:pPr>
      <w:r w:rsidRPr="00B62A5D">
        <w:t>Holland, G.J., 1980. An analytic model of the wind and pressure profiles in hurricanes. Monthly Weather Review 108, 1212–1218.</w:t>
      </w:r>
    </w:p>
    <w:p w14:paraId="64F3F408" w14:textId="77777777" w:rsidR="00B62A5D" w:rsidRPr="00B62A5D" w:rsidRDefault="00B62A5D" w:rsidP="00B62A5D">
      <w:pPr>
        <w:pStyle w:val="Bibliography"/>
        <w:jc w:val="both"/>
      </w:pPr>
      <w:r w:rsidRPr="00B62A5D">
        <w:t>Holland, G.J., Belanger, J.I., Fritz, A., 2010. A revised model for radial profiles of hurricane winds. Monthly Weather Review 138, 4393–4401.</w:t>
      </w:r>
    </w:p>
    <w:p w14:paraId="7DE5CAF7" w14:textId="77777777" w:rsidR="00B62A5D" w:rsidRPr="00B62A5D" w:rsidRDefault="00B62A5D" w:rsidP="00B62A5D">
      <w:pPr>
        <w:pStyle w:val="Bibliography"/>
        <w:jc w:val="both"/>
      </w:pPr>
      <w:r w:rsidRPr="00B62A5D">
        <w:t>Hu, K., Chen, Q., Kimball, K.S., 2012. Consistency in hurricane surface wind forecasting: An improved parametric model. Natural Hazards 61, 1029–1050.</w:t>
      </w:r>
    </w:p>
    <w:p w14:paraId="73A873CB" w14:textId="77777777" w:rsidR="00B62A5D" w:rsidRPr="00B62A5D" w:rsidRDefault="00B62A5D" w:rsidP="00B62A5D">
      <w:pPr>
        <w:pStyle w:val="Bibliography"/>
        <w:jc w:val="both"/>
      </w:pPr>
      <w:r w:rsidRPr="00B62A5D">
        <w:t>Hu, K., Chen, Q., Wang, H., 2015. A numerical study of vegetation impact on reducing storm surge by wetlands in a semi-enclosed estuary. Coastal Engineering 95, 66–76.</w:t>
      </w:r>
    </w:p>
    <w:p w14:paraId="206F1B93" w14:textId="77777777" w:rsidR="00B62A5D" w:rsidRPr="00B62A5D" w:rsidRDefault="00B62A5D" w:rsidP="00B62A5D">
      <w:pPr>
        <w:pStyle w:val="Bibliography"/>
        <w:jc w:val="both"/>
      </w:pPr>
      <w:r w:rsidRPr="00B62A5D">
        <w:lastRenderedPageBreak/>
        <w:t>Jelesnianski, C.P., Chen, J., Shaffer, W.A., 1992. SLOSH: Sea, lake, and overland surges from hurricanes (No. NOAA Technical Report, NWS 48). NOAA/AOML Library, Miami, FL.</w:t>
      </w:r>
    </w:p>
    <w:p w14:paraId="61818E5F" w14:textId="77777777" w:rsidR="00B62A5D" w:rsidRPr="00B62A5D" w:rsidRDefault="00B62A5D" w:rsidP="00B62A5D">
      <w:pPr>
        <w:pStyle w:val="Bibliography"/>
        <w:jc w:val="both"/>
      </w:pPr>
      <w:r w:rsidRPr="00B62A5D">
        <w:t>Kinnmark, I., 1986. The shallow water wave equations: formulation, analysis and application. In: Brebbia, C.A., Orszag, S.A. (Eds.), in: Lecture Notes in Engineering. Springer-Verlag, pp. 12–26.</w:t>
      </w:r>
    </w:p>
    <w:p w14:paraId="423FC6A7" w14:textId="77777777" w:rsidR="00B62A5D" w:rsidRPr="00B62A5D" w:rsidRDefault="00B62A5D" w:rsidP="00B62A5D">
      <w:pPr>
        <w:pStyle w:val="Bibliography"/>
        <w:jc w:val="both"/>
      </w:pPr>
      <w:r w:rsidRPr="00B62A5D">
        <w:t>Kobayashi, N., de los Santos, F.J., Kearney, P.G., 2008a. Time-averaged probabilistic model for irregular wave runup on permeable slopes. Journal of Waterway Port Coastal and Ocean Engineering 134, 88–96.</w:t>
      </w:r>
    </w:p>
    <w:p w14:paraId="23B4BCFA" w14:textId="77777777" w:rsidR="00B62A5D" w:rsidRPr="00B62A5D" w:rsidRDefault="00B62A5D" w:rsidP="00B62A5D">
      <w:pPr>
        <w:pStyle w:val="Bibliography"/>
        <w:jc w:val="both"/>
      </w:pPr>
      <w:r w:rsidRPr="00B62A5D">
        <w:t>Kobayashi, N., Payo, A., Schmied, L., 2008b. Cross-shore suspended sand and bedload transport on beaches. Journal of Geophysical Research-Oceans 113, C07001.</w:t>
      </w:r>
    </w:p>
    <w:p w14:paraId="67C28129" w14:textId="77777777" w:rsidR="00B62A5D" w:rsidRPr="00B62A5D" w:rsidRDefault="00B62A5D" w:rsidP="00B62A5D">
      <w:pPr>
        <w:pStyle w:val="Bibliography"/>
        <w:jc w:val="both"/>
      </w:pPr>
      <w:r w:rsidRPr="00B62A5D">
        <w:t>Lashley, C.A., Zanuttigh, B., Bricker, J.B., van der Meer, J.W., Altomare, C., Suzuki, T., Roeber, V., Oosterlo, P., 2020. Benchmarking of numerical models for wave overtopping at dikes with shallow mildly sloping foreshores: Accuracy versus speed. Environmental Modelling and Software 130, 104740.</w:t>
      </w:r>
    </w:p>
    <w:p w14:paraId="2BE1E088" w14:textId="77777777" w:rsidR="00B62A5D" w:rsidRPr="00B62A5D" w:rsidRDefault="00B62A5D" w:rsidP="00B62A5D">
      <w:pPr>
        <w:pStyle w:val="Bibliography"/>
        <w:jc w:val="both"/>
      </w:pPr>
      <w:r w:rsidRPr="00B62A5D">
        <w:t>Lindemer, C.A., Plant, N.G., Puleo, J.A., Thompson, D.M., 2010. Numerical Simulation of a Low-lying Barrier Island’s Morphological Response to Hurricane Katrina. Coastal Engineering 57, 985–995.</w:t>
      </w:r>
    </w:p>
    <w:p w14:paraId="136F84B2" w14:textId="77777777" w:rsidR="00B62A5D" w:rsidRPr="00B62A5D" w:rsidRDefault="00B62A5D" w:rsidP="00B62A5D">
      <w:pPr>
        <w:pStyle w:val="Bibliography"/>
        <w:jc w:val="both"/>
      </w:pPr>
      <w:r w:rsidRPr="00B62A5D">
        <w:t>Luettich, R.A., Westerink, J.J., 2004. Formulation and numerical implementation of the 2D/3D ADCIRC finite element model version 44.XX. http://adcirc.org/adcirc_theory_2004_12_08.pdf.</w:t>
      </w:r>
    </w:p>
    <w:p w14:paraId="3842587D" w14:textId="77777777" w:rsidR="00B62A5D" w:rsidRPr="00B62A5D" w:rsidRDefault="00B62A5D" w:rsidP="00B62A5D">
      <w:pPr>
        <w:pStyle w:val="Bibliography"/>
        <w:jc w:val="both"/>
      </w:pPr>
      <w:r w:rsidRPr="00B62A5D">
        <w:t>Mattocks, C., Forbes, C., 2008. A real-time, event-triggered storm surge forecasting system for the state of North Carolina. Ocean Modelling 25, 95–119.</w:t>
      </w:r>
    </w:p>
    <w:p w14:paraId="6449733F" w14:textId="77777777" w:rsidR="00B62A5D" w:rsidRPr="00B62A5D" w:rsidRDefault="00B62A5D" w:rsidP="00B62A5D">
      <w:pPr>
        <w:pStyle w:val="Bibliography"/>
        <w:jc w:val="both"/>
      </w:pPr>
      <w:r w:rsidRPr="00B62A5D">
        <w:t>Mayo, T., Lin, N., 2019. The Effect of the SurfaceWind Field Representation in the Operational Storm Surge Model of the National Hurricane Center. Atmopshere 10. https://doi.org/doi:10.3390/atmos10040193</w:t>
      </w:r>
    </w:p>
    <w:p w14:paraId="70D72ECC" w14:textId="77777777" w:rsidR="00B62A5D" w:rsidRPr="00B62A5D" w:rsidRDefault="00B62A5D" w:rsidP="00B62A5D">
      <w:pPr>
        <w:pStyle w:val="Bibliography"/>
        <w:jc w:val="both"/>
      </w:pPr>
      <w:r w:rsidRPr="00B62A5D">
        <w:t>McCall, R.T., Masselink, G., Poate, T., Roelvink, J.A., Almeida, L.P., 2015. Modelling the morphodynamics of gravel beaches during storms with XBeach-G. Coastal Engineering 103, 52–66.</w:t>
      </w:r>
    </w:p>
    <w:p w14:paraId="0A2B2C11" w14:textId="77777777" w:rsidR="00B62A5D" w:rsidRPr="00B62A5D" w:rsidRDefault="00B62A5D" w:rsidP="00B62A5D">
      <w:pPr>
        <w:pStyle w:val="Bibliography"/>
        <w:jc w:val="both"/>
      </w:pPr>
      <w:r w:rsidRPr="00B62A5D">
        <w:t>McCall, R.T., Van Thiel de Vries, J.S.M., Plant, N.G., Van Dongeren, A.R., Roelvink, J.A., Thompson, D.M., Reniers, A.J.H.M., 2010. Two-dimensional time dependent hurricane overwash and erosion modeling at Santa Rosa Island. Coastal Engineering 57, 668–683.</w:t>
      </w:r>
    </w:p>
    <w:p w14:paraId="354647A4" w14:textId="77777777" w:rsidR="00B62A5D" w:rsidRPr="00B62A5D" w:rsidRDefault="00B62A5D" w:rsidP="00B62A5D">
      <w:pPr>
        <w:pStyle w:val="Bibliography"/>
        <w:jc w:val="both"/>
      </w:pPr>
      <w:r w:rsidRPr="00B62A5D">
        <w:t>Nederhoff, K., Giardino, A., Van Ormondt, M., Vatvani, D., 2019. Estimates of tropical cyclone geometry parameters based on best-track data. Natural Hazards and Earth System Sciences 19, 2359–2370.</w:t>
      </w:r>
    </w:p>
    <w:p w14:paraId="643732A5" w14:textId="77777777" w:rsidR="00B62A5D" w:rsidRPr="00B62A5D" w:rsidRDefault="00B62A5D" w:rsidP="00B62A5D">
      <w:pPr>
        <w:pStyle w:val="Bibliography"/>
        <w:jc w:val="both"/>
      </w:pPr>
      <w:r w:rsidRPr="00B62A5D">
        <w:t>Parris, A., Bromirski, P., Burkett, V., Cayan, D., Culver, M., Hall, J., Horton, R., Knuuti, K., Moss, R., Obeysekera, J., Sallenger, A., Weiss, J., 2012. Global Sea Level Rise Scenarios for the US National Climate Assessment (No. OAR CPO-1). NOAA Tech Memo.</w:t>
      </w:r>
    </w:p>
    <w:p w14:paraId="349EDC81" w14:textId="77777777" w:rsidR="00B62A5D" w:rsidRPr="00B62A5D" w:rsidRDefault="00B62A5D" w:rsidP="00B62A5D">
      <w:pPr>
        <w:pStyle w:val="Bibliography"/>
        <w:jc w:val="both"/>
      </w:pPr>
      <w:r w:rsidRPr="00B62A5D">
        <w:t>Quataert, E., Storlazzi, C.D., Van Dongeren, A.R., McCall, R.T., 2020. The importance of explicitly modeling sea-swell waves for runup on reef-lined coasts. Coastal Engineering doi: 10.1016/j.coastaleng.2020.103704.</w:t>
      </w:r>
    </w:p>
    <w:p w14:paraId="4D7DFE4E" w14:textId="77777777" w:rsidR="00B62A5D" w:rsidRPr="00B62A5D" w:rsidRDefault="00B62A5D" w:rsidP="00B62A5D">
      <w:pPr>
        <w:pStyle w:val="Bibliography"/>
        <w:jc w:val="both"/>
      </w:pPr>
      <w:r w:rsidRPr="00B62A5D">
        <w:t>Roberts, K.J., Pringle, W.J., Westerink, J.J., 2019. OceanMesh2D 1.0: MATLAB-based software for two-dimensional unstructured mesh generation in coastal ocean modeling. Geoscientific Model Development 12, 1847–1868.</w:t>
      </w:r>
    </w:p>
    <w:p w14:paraId="7591CE13" w14:textId="77777777" w:rsidR="00B62A5D" w:rsidRPr="00B62A5D" w:rsidRDefault="00B62A5D" w:rsidP="00B62A5D">
      <w:pPr>
        <w:pStyle w:val="Bibliography"/>
        <w:jc w:val="both"/>
      </w:pPr>
      <w:r w:rsidRPr="00B62A5D">
        <w:t>Roelvink, J.A., McCall, R.T., Seyedabdolhossein, M., Nederhoff, K., Dastgheib, A., 2018. Improving predictions of swash dynamics in XBeach: The role of groupiness and incident-band runup. Coastal Engineering Journal 134, 103–123.</w:t>
      </w:r>
    </w:p>
    <w:p w14:paraId="759BA3A3" w14:textId="77777777" w:rsidR="00B62A5D" w:rsidRPr="00B62A5D" w:rsidRDefault="00B62A5D" w:rsidP="00B62A5D">
      <w:pPr>
        <w:pStyle w:val="Bibliography"/>
        <w:jc w:val="both"/>
      </w:pPr>
      <w:r w:rsidRPr="00B62A5D">
        <w:lastRenderedPageBreak/>
        <w:t>Roelvink, J.A., Reniers, A.J.H.M., Van Dongeren, A.R., Van Thiel de Vries, J.S.M., Lescinski, J., McCall, R.T., 2009. Modelling storm impacts on beaches, dunes and barrier islands. Coastal Engineering 56, 1133–1152.</w:t>
      </w:r>
    </w:p>
    <w:p w14:paraId="6EE1A46A" w14:textId="77777777" w:rsidR="00B62A5D" w:rsidRPr="00B62A5D" w:rsidRDefault="00B62A5D" w:rsidP="00B62A5D">
      <w:pPr>
        <w:pStyle w:val="Bibliography"/>
        <w:jc w:val="both"/>
      </w:pPr>
      <w:r w:rsidRPr="00B62A5D">
        <w:t>Rucker, C.A., Tull, N., Dietrich, J.C., Langan, T.E., Mitasova, H., Fleming, J.G., Blanton, B.O., Luettich, R.A., 2021. Downscaling of Real-Time Coastal Flooding Predictions for Decision Support. Natural Hazards 107, 1341–1369.</w:t>
      </w:r>
    </w:p>
    <w:p w14:paraId="616D6E9E" w14:textId="77777777" w:rsidR="00B62A5D" w:rsidRPr="00B62A5D" w:rsidRDefault="00B62A5D" w:rsidP="00B62A5D">
      <w:pPr>
        <w:pStyle w:val="Bibliography"/>
        <w:jc w:val="both"/>
      </w:pPr>
      <w:r w:rsidRPr="00B62A5D">
        <w:t>Russo, E.P., 1998. Estimating hurricane storm surge amplitudes for the Gulf of Mexico and Atlantic coastlines of the United States, in: Conference Proceedings. Presented at the OCEANS’98, IEEE Oceanic Engineering Society., Nice, France, pp. 1301–1305.</w:t>
      </w:r>
    </w:p>
    <w:p w14:paraId="3E3983D5" w14:textId="77777777" w:rsidR="00B62A5D" w:rsidRPr="00B62A5D" w:rsidRDefault="00B62A5D" w:rsidP="00B62A5D">
      <w:pPr>
        <w:pStyle w:val="Bibliography"/>
        <w:jc w:val="both"/>
      </w:pPr>
      <w:r w:rsidRPr="00B62A5D">
        <w:t>Sallenger, A.H., 2000. Storm impact scale for barrier islands. J. Coast. Res. 16, 890–895.</w:t>
      </w:r>
    </w:p>
    <w:p w14:paraId="3F835374" w14:textId="77777777" w:rsidR="00B62A5D" w:rsidRPr="00B62A5D" w:rsidRDefault="00B62A5D" w:rsidP="00B62A5D">
      <w:pPr>
        <w:pStyle w:val="Bibliography"/>
        <w:jc w:val="both"/>
      </w:pPr>
      <w:r w:rsidRPr="00B62A5D">
        <w:t>Schönau, M.C., Paluszkiewicz, T., Centurioni, L.R., Komaromi, W.A., Jin, H., Doyle, H.D., 2024. In situ observations at the air‐sea interface by expendable air‐deployed drifters under Hurricane Michael (2018). Geophysical Research Letters 51. https://doi.org/e2023GL105730</w:t>
      </w:r>
    </w:p>
    <w:p w14:paraId="2C255126" w14:textId="77777777" w:rsidR="00B62A5D" w:rsidRPr="00B62A5D" w:rsidRDefault="00B62A5D" w:rsidP="00B62A5D">
      <w:pPr>
        <w:pStyle w:val="Bibliography"/>
        <w:jc w:val="both"/>
      </w:pPr>
      <w:r w:rsidRPr="00B62A5D">
        <w:t>Sebastian, A., Dietrich, J.C., Du, W., Bedient, P.B., Dawson, C.N., 2014. Characterizing hurricane storm surge behavior in Galveston Bay using the SWAN+ADCIRC model. Coastal Engineering 88, 171–181.</w:t>
      </w:r>
    </w:p>
    <w:p w14:paraId="2EA6E7A3" w14:textId="77777777" w:rsidR="00B62A5D" w:rsidRPr="00B62A5D" w:rsidRDefault="00B62A5D" w:rsidP="00B62A5D">
      <w:pPr>
        <w:pStyle w:val="Bibliography"/>
        <w:jc w:val="both"/>
      </w:pPr>
      <w:r w:rsidRPr="00B62A5D">
        <w:t>Shambach, L., Grilli, A.R., Grilli, S.T., Hashemi, M.R., King, J.W., 2018. Assessing the impact of extreme storms on barrier beaches along the Atlantic coastline: application to the southern Rhode Island coast. Coastal Engineering 133, 26–42. https://doi.org/ 10.1016/j.coastaleng.2017.12.004</w:t>
      </w:r>
    </w:p>
    <w:p w14:paraId="541120F8" w14:textId="77777777" w:rsidR="00B62A5D" w:rsidRPr="00B62A5D" w:rsidRDefault="00B62A5D" w:rsidP="00B62A5D">
      <w:pPr>
        <w:pStyle w:val="Bibliography"/>
        <w:jc w:val="both"/>
      </w:pPr>
      <w:r w:rsidRPr="00B62A5D">
        <w:t>Shi, F., Kirby, J.T., Hsu, T.-J., Chen, J.-L., Mieras, R., 2013. NearCoM-TVD, a hybrid TVD solver for the nearshore community model. Documentation and User’s Manual (No. CACR-13-06). Center for Applied Coastal Research Report. University of Delaware, Newark, DE.</w:t>
      </w:r>
    </w:p>
    <w:p w14:paraId="302AB23F" w14:textId="77777777" w:rsidR="00B62A5D" w:rsidRPr="00B62A5D" w:rsidRDefault="00B62A5D" w:rsidP="00B62A5D">
      <w:pPr>
        <w:pStyle w:val="Bibliography"/>
        <w:jc w:val="both"/>
      </w:pPr>
      <w:r w:rsidRPr="00B62A5D">
        <w:t>Smallegan, S.M., Irish, J.L., Van Dongeren, A.R., Den Bieman, J.P., 2016. Morphological response of a sandy barrier island with a buried seawall during Hurricane Sandy. Coastal Engineering 110, 102–110.</w:t>
      </w:r>
    </w:p>
    <w:p w14:paraId="7104E0CB" w14:textId="77777777" w:rsidR="00B62A5D" w:rsidRPr="00B62A5D" w:rsidRDefault="00B62A5D" w:rsidP="00B62A5D">
      <w:pPr>
        <w:pStyle w:val="Bibliography"/>
        <w:jc w:val="both"/>
      </w:pPr>
      <w:r w:rsidRPr="00B62A5D">
        <w:t>Soulsby, R.L., 1997. Dynamics of Marine Sands. Thomas Telford, London.</w:t>
      </w:r>
    </w:p>
    <w:p w14:paraId="6330B7A4" w14:textId="77777777" w:rsidR="00B62A5D" w:rsidRPr="00B62A5D" w:rsidRDefault="00B62A5D" w:rsidP="00B62A5D">
      <w:pPr>
        <w:pStyle w:val="Bibliography"/>
        <w:jc w:val="both"/>
      </w:pPr>
      <w:r w:rsidRPr="00B62A5D">
        <w:t>Stockdon, H.F., Holman, R.A., Howd, P.A., Sallenger, A.H., 2006. Empirical parameterization of setup, swash, and runup. Coastal Engineering 53, 573–588.</w:t>
      </w:r>
    </w:p>
    <w:p w14:paraId="5F01FDFF" w14:textId="77777777" w:rsidR="00B62A5D" w:rsidRPr="00B62A5D" w:rsidRDefault="00B62A5D" w:rsidP="00B62A5D">
      <w:pPr>
        <w:pStyle w:val="Bibliography"/>
        <w:jc w:val="both"/>
      </w:pPr>
      <w:r w:rsidRPr="00B62A5D">
        <w:t>Sweet, W.V., Hamlington, R.E., Kopp, R.E., Weaver, C.P., Barnard, P.L., Bekaert, D., Brooks, W., Craghan, M., Dusek, G., Frederikse, T., Garner, G., Genz, A.S., Krasting, J.P., Larour, P., Marcy, D., Marra, J.J., Obeysekara, J., Osler, M., Pendleton, M., Roman, D., Schmied, L., Veatch, W., White, K.D., Zuzak, C., 2022. Global and Regional Sea Level Rise Scenarios for the United States: Updated Mean Projections and Extreme Water Level Probabilities Along U.S. Coastlines. (NOAA Technical Report NOS 01). National Oceanic and Atmospheric Administration, National Ocean Service, Silver Spring, MD.</w:t>
      </w:r>
    </w:p>
    <w:p w14:paraId="6A79FD4B" w14:textId="77777777" w:rsidR="00B62A5D" w:rsidRPr="00B62A5D" w:rsidRDefault="00B62A5D" w:rsidP="00B62A5D">
      <w:pPr>
        <w:pStyle w:val="Bibliography"/>
        <w:jc w:val="both"/>
      </w:pPr>
      <w:r w:rsidRPr="00B62A5D">
        <w:t>Thomas, A., Dietrich, J.C., Asher, T.G., Bell, M., Blanton, B.O., Copeland, J.H., Cox, A.T., Dawson, C.N., Fleming, J.G., Luettich, R.A., 2019. Influence of Storm Timing and Forward Speed on Tide-Surge Interactions during Hurricane Matthew. Ocean Modelling 137, 1–19.</w:t>
      </w:r>
    </w:p>
    <w:p w14:paraId="64F72865" w14:textId="77777777" w:rsidR="00B62A5D" w:rsidRPr="00B62A5D" w:rsidRDefault="00B62A5D" w:rsidP="00B62A5D">
      <w:pPr>
        <w:pStyle w:val="Bibliography"/>
        <w:jc w:val="both"/>
      </w:pPr>
      <w:r w:rsidRPr="00B62A5D">
        <w:t>UOCS, 2016. The US Military on the Front Lines of Rising Seas (Executive Summary). Union of Concerned Scientists.</w:t>
      </w:r>
    </w:p>
    <w:p w14:paraId="78D59815" w14:textId="77777777" w:rsidR="00B62A5D" w:rsidRPr="00B62A5D" w:rsidRDefault="00B62A5D" w:rsidP="00B62A5D">
      <w:pPr>
        <w:pStyle w:val="Bibliography"/>
        <w:jc w:val="both"/>
      </w:pPr>
      <w:r w:rsidRPr="00B62A5D">
        <w:t>USGS, 2018. Short-Term Network Data Portal.</w:t>
      </w:r>
    </w:p>
    <w:p w14:paraId="35386553" w14:textId="77777777" w:rsidR="00B62A5D" w:rsidRPr="00B62A5D" w:rsidRDefault="00B62A5D" w:rsidP="00B62A5D">
      <w:pPr>
        <w:pStyle w:val="Bibliography"/>
        <w:jc w:val="both"/>
      </w:pPr>
      <w:r w:rsidRPr="00B62A5D">
        <w:t xml:space="preserve">Van der Lugt, M.A., Quataert, E., Van Dongeren, A.R., Van Ormondt, M., Sherwood, C.R., 2019. Morphodynamic modeling of the response of two barrier islands to Atlantic hurricane </w:t>
      </w:r>
      <w:r w:rsidRPr="00B62A5D">
        <w:lastRenderedPageBreak/>
        <w:t>forcing. Estuarine, Coast and Shelf Science 229. https://doi.org/10.1016/j.ecss.2019.106404</w:t>
      </w:r>
    </w:p>
    <w:p w14:paraId="4F93F931" w14:textId="77777777" w:rsidR="00B62A5D" w:rsidRPr="00B62A5D" w:rsidRDefault="00B62A5D" w:rsidP="00B62A5D">
      <w:pPr>
        <w:pStyle w:val="Bibliography"/>
        <w:jc w:val="both"/>
      </w:pPr>
      <w:r w:rsidRPr="00B62A5D">
        <w:t>Van Rijn, L.C., Tonnon, P.K., Walstra, D.J.R., 2011. Numerical modelling of erosion and accretion of plane sloping beaches at different scales. Coastal Engineering 58, 637–655.</w:t>
      </w:r>
    </w:p>
    <w:p w14:paraId="7ACBB70C" w14:textId="77777777" w:rsidR="00B62A5D" w:rsidRPr="00B62A5D" w:rsidRDefault="00B62A5D" w:rsidP="00B62A5D">
      <w:pPr>
        <w:pStyle w:val="Bibliography"/>
        <w:jc w:val="both"/>
      </w:pPr>
      <w:r w:rsidRPr="00B62A5D">
        <w:t>Van Verseveld, H.C.W., Van Dongeren, A.R., Plant, N.G., Jager, W.S., Den Heijer, C., 2015. Modelling multi-hazard hurricane damages on an urbanized coast with a Bayesian Network approach. Coastal Engineering 1–14.</w:t>
      </w:r>
    </w:p>
    <w:p w14:paraId="743A36ED" w14:textId="77777777" w:rsidR="00B62A5D" w:rsidRPr="00B62A5D" w:rsidRDefault="00B62A5D" w:rsidP="00B62A5D">
      <w:pPr>
        <w:pStyle w:val="Bibliography"/>
        <w:jc w:val="both"/>
      </w:pPr>
      <w:r w:rsidRPr="00B62A5D">
        <w:t>Westerink, J.J., Luettich, R.A., Feyen, J., Atkinson, J.H., Dawson, C.N., Roberts, H.J., Powell, M.D., Dunion, J.P., Kubatko, E.J., Pourtaheri, H., 2008. A basin to channel scale unstructured grid hurricane storm surge model applied to southern Louisiana. Monthly Weather Review 136, 833–864.</w:t>
      </w:r>
    </w:p>
    <w:p w14:paraId="785A0DC4" w14:textId="77777777" w:rsidR="00B62A5D" w:rsidRPr="00B62A5D" w:rsidRDefault="00B62A5D" w:rsidP="00B62A5D">
      <w:pPr>
        <w:pStyle w:val="Bibliography"/>
        <w:jc w:val="both"/>
      </w:pPr>
      <w:r w:rsidRPr="00B62A5D">
        <w:t>Xie, L., Bao, S., Petrafesa, L.J., Foley, K., Fuentes, M., 2006. A real-time hurricane surface wind forecasting model: Formulation and verification. Monthly Weather Review 134, 1355–1370.</w:t>
      </w:r>
    </w:p>
    <w:p w14:paraId="31CF1928" w14:textId="77777777" w:rsidR="00B62A5D" w:rsidRPr="00B62A5D" w:rsidRDefault="00B62A5D" w:rsidP="00B62A5D">
      <w:pPr>
        <w:pStyle w:val="Bibliography"/>
        <w:jc w:val="both"/>
      </w:pPr>
      <w:r w:rsidRPr="00B62A5D">
        <w:t>Zachry, B.C., Booth, W.J., Rhome, J., Sharon, T.M., 2015. A National View of Storm Surge Risk and Inundation. Weather, Climate, adn Society 7, 109–117.</w:t>
      </w:r>
    </w:p>
    <w:p w14:paraId="7104DE3B" w14:textId="77777777" w:rsidR="00B62A5D" w:rsidRPr="00B62A5D" w:rsidRDefault="00B62A5D" w:rsidP="00B62A5D">
      <w:pPr>
        <w:pStyle w:val="Bibliography"/>
        <w:jc w:val="both"/>
      </w:pPr>
      <w:r w:rsidRPr="00B62A5D">
        <w:t>Zijlema, M., 2010. Computation of wind-wave spectra in coastal waters with SWAN on unstructured grids. Coastal Engineering 57, 267–277.</w:t>
      </w:r>
    </w:p>
    <w:p w14:paraId="000002D2" w14:textId="62CE814E" w:rsidR="00E20E02" w:rsidRDefault="00B62A5D" w:rsidP="00B62A5D">
      <w:pPr>
        <w:jc w:val="both"/>
        <w:rPr>
          <w:szCs w:val="24"/>
        </w:rPr>
      </w:pPr>
      <w:r>
        <w:rPr>
          <w:szCs w:val="24"/>
        </w:rPr>
        <w:fldChar w:fldCharType="end"/>
      </w:r>
    </w:p>
    <w:p w14:paraId="487E57F7" w14:textId="77777777" w:rsidR="00E20E02" w:rsidRDefault="00797D98" w:rsidP="0039681D">
      <w:pPr>
        <w:pStyle w:val="Heading1"/>
      </w:pPr>
      <w:r>
        <w:t>APPENDICES</w:t>
      </w:r>
    </w:p>
    <w:p w14:paraId="00000318" w14:textId="77777777" w:rsidR="00E20E02" w:rsidRDefault="00E20E02">
      <w:pPr>
        <w:rPr>
          <w:szCs w:val="24"/>
        </w:rPr>
      </w:pPr>
    </w:p>
    <w:p w14:paraId="00000319" w14:textId="77777777" w:rsidR="00E20E02" w:rsidRDefault="00797D98" w:rsidP="0039681D">
      <w:pPr>
        <w:pStyle w:val="Heading2"/>
      </w:pPr>
      <w:bookmarkStart w:id="83" w:name="_Toc143943604"/>
      <w:r>
        <w:t>Appendix A: Health and Safety Plan (</w:t>
      </w:r>
      <w:sdt>
        <w:sdtPr>
          <w:tag w:val="goog_rdk_121"/>
          <w:id w:val="1274128544"/>
        </w:sdtPr>
        <w:sdtEndPr/>
        <w:sdtContent/>
      </w:sdt>
      <w:r>
        <w:t>HASP)</w:t>
      </w:r>
      <w:bookmarkEnd w:id="83"/>
    </w:p>
    <w:p w14:paraId="0000031A" w14:textId="77777777" w:rsidR="00E20E02" w:rsidRDefault="00E20E02">
      <w:pPr>
        <w:jc w:val="both"/>
        <w:rPr>
          <w:szCs w:val="24"/>
        </w:rPr>
      </w:pPr>
    </w:p>
    <w:p w14:paraId="4A80E694" w14:textId="2EA48BEC" w:rsidR="00FC3AFA" w:rsidRDefault="00FC3AFA">
      <w:pPr>
        <w:jc w:val="both"/>
        <w:rPr>
          <w:szCs w:val="24"/>
        </w:rPr>
      </w:pPr>
      <w:r>
        <w:rPr>
          <w:szCs w:val="24"/>
        </w:rPr>
        <w:t>Researchers are not conducting field work nor working with hazardous materials as part of this demonstration plan. The effort is solely numerical modeling focused. As such, any risks or physical requirements are commensurate with those of a standard “desk” job and do not comport additional risk.</w:t>
      </w:r>
      <w:r w:rsidR="00162035">
        <w:rPr>
          <w:szCs w:val="24"/>
        </w:rPr>
        <w:t xml:space="preserve"> Only a single user is required for simulating any of the models described in the demonstration plan. </w:t>
      </w:r>
    </w:p>
    <w:p w14:paraId="00000329" w14:textId="77777777" w:rsidR="00E20E02" w:rsidRDefault="00E20E02">
      <w:pPr>
        <w:spacing w:before="60"/>
        <w:rPr>
          <w:szCs w:val="24"/>
        </w:rPr>
      </w:pPr>
    </w:p>
    <w:p w14:paraId="0000032A" w14:textId="77777777" w:rsidR="00E20E02" w:rsidRDefault="00E20E02">
      <w:pPr>
        <w:rPr>
          <w:b/>
          <w:szCs w:val="24"/>
        </w:rPr>
      </w:pPr>
    </w:p>
    <w:p w14:paraId="0000032B" w14:textId="77777777" w:rsidR="00E20E02" w:rsidRDefault="00797D98" w:rsidP="0039681D">
      <w:pPr>
        <w:pStyle w:val="Heading2"/>
      </w:pPr>
      <w:r>
        <w:br w:type="page"/>
      </w:r>
      <w:bookmarkStart w:id="84" w:name="_Toc143943605"/>
      <w:r>
        <w:lastRenderedPageBreak/>
        <w:t xml:space="preserve">Appendix B: Points of </w:t>
      </w:r>
      <w:sdt>
        <w:sdtPr>
          <w:tag w:val="goog_rdk_122"/>
          <w:id w:val="-841542022"/>
        </w:sdtPr>
        <w:sdtEndPr/>
        <w:sdtContent/>
      </w:sdt>
      <w:r>
        <w:t>Contact</w:t>
      </w:r>
      <w:bookmarkEnd w:id="84"/>
    </w:p>
    <w:p w14:paraId="0000032C" w14:textId="77777777" w:rsidR="00E20E02" w:rsidRDefault="00E20E02">
      <w:pPr>
        <w:jc w:val="both"/>
        <w:rPr>
          <w:szCs w:val="24"/>
        </w:rPr>
      </w:pPr>
    </w:p>
    <w:p w14:paraId="00000330" w14:textId="77777777" w:rsidR="00E20E02" w:rsidRDefault="00E20E02">
      <w:pPr>
        <w:rPr>
          <w:szCs w:val="24"/>
        </w:rPr>
      </w:pPr>
    </w:p>
    <w:tbl>
      <w:tblPr>
        <w:tblW w:w="9330" w:type="dxa"/>
        <w:jc w:val="center"/>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CellMar>
          <w:left w:w="115" w:type="dxa"/>
          <w:right w:w="115" w:type="dxa"/>
        </w:tblCellMar>
        <w:tblLook w:val="0000" w:firstRow="0" w:lastRow="0" w:firstColumn="0" w:lastColumn="0" w:noHBand="0" w:noVBand="0"/>
      </w:tblPr>
      <w:tblGrid>
        <w:gridCol w:w="2332"/>
        <w:gridCol w:w="2332"/>
        <w:gridCol w:w="2333"/>
        <w:gridCol w:w="2333"/>
      </w:tblGrid>
      <w:tr w:rsidR="00E20E02" w14:paraId="517BB40E" w14:textId="77777777">
        <w:trPr>
          <w:jc w:val="center"/>
        </w:trPr>
        <w:tc>
          <w:tcPr>
            <w:tcW w:w="2332" w:type="dxa"/>
            <w:tcBorders>
              <w:top w:val="single" w:sz="4" w:space="0" w:color="000000"/>
              <w:bottom w:val="single" w:sz="6" w:space="0" w:color="000000"/>
            </w:tcBorders>
            <w:shd w:val="clear" w:color="auto" w:fill="CCCCCC"/>
            <w:vAlign w:val="center"/>
          </w:tcPr>
          <w:p w14:paraId="00000331" w14:textId="77777777" w:rsidR="00E20E02" w:rsidRDefault="00797D98">
            <w:pPr>
              <w:jc w:val="center"/>
              <w:rPr>
                <w:b/>
                <w:sz w:val="22"/>
                <w:szCs w:val="22"/>
              </w:rPr>
            </w:pPr>
            <w:r>
              <w:rPr>
                <w:b/>
                <w:sz w:val="22"/>
                <w:szCs w:val="22"/>
              </w:rPr>
              <w:t>POINT OF CONTACT</w:t>
            </w:r>
          </w:p>
          <w:p w14:paraId="00000332" w14:textId="77777777" w:rsidR="00E20E02" w:rsidRDefault="00797D98">
            <w:pPr>
              <w:jc w:val="center"/>
              <w:rPr>
                <w:b/>
                <w:sz w:val="22"/>
                <w:szCs w:val="22"/>
              </w:rPr>
            </w:pPr>
            <w:r>
              <w:rPr>
                <w:b/>
                <w:sz w:val="22"/>
                <w:szCs w:val="22"/>
              </w:rPr>
              <w:t>Name</w:t>
            </w:r>
          </w:p>
        </w:tc>
        <w:tc>
          <w:tcPr>
            <w:tcW w:w="2332" w:type="dxa"/>
            <w:tcBorders>
              <w:top w:val="single" w:sz="4" w:space="0" w:color="000000"/>
              <w:bottom w:val="single" w:sz="6" w:space="0" w:color="000000"/>
            </w:tcBorders>
            <w:shd w:val="clear" w:color="auto" w:fill="CCCCCC"/>
            <w:vAlign w:val="center"/>
          </w:tcPr>
          <w:p w14:paraId="00000333" w14:textId="77777777" w:rsidR="00E20E02" w:rsidRDefault="00797D98">
            <w:pPr>
              <w:jc w:val="center"/>
              <w:rPr>
                <w:b/>
                <w:sz w:val="22"/>
                <w:szCs w:val="22"/>
              </w:rPr>
            </w:pPr>
            <w:r>
              <w:rPr>
                <w:b/>
                <w:sz w:val="22"/>
                <w:szCs w:val="22"/>
              </w:rPr>
              <w:t>ORGANIZATION</w:t>
            </w:r>
          </w:p>
          <w:p w14:paraId="00000334" w14:textId="77777777" w:rsidR="00E20E02" w:rsidRDefault="00797D98">
            <w:pPr>
              <w:jc w:val="center"/>
              <w:rPr>
                <w:b/>
                <w:sz w:val="22"/>
                <w:szCs w:val="22"/>
              </w:rPr>
            </w:pPr>
            <w:r>
              <w:rPr>
                <w:b/>
                <w:sz w:val="22"/>
                <w:szCs w:val="22"/>
              </w:rPr>
              <w:t>Name</w:t>
            </w:r>
          </w:p>
          <w:p w14:paraId="00000335" w14:textId="77777777" w:rsidR="00E20E02" w:rsidRDefault="00797D98">
            <w:pPr>
              <w:jc w:val="center"/>
              <w:rPr>
                <w:b/>
                <w:sz w:val="22"/>
                <w:szCs w:val="22"/>
              </w:rPr>
            </w:pPr>
            <w:r>
              <w:rPr>
                <w:b/>
                <w:sz w:val="22"/>
                <w:szCs w:val="22"/>
              </w:rPr>
              <w:t>Address</w:t>
            </w:r>
          </w:p>
        </w:tc>
        <w:tc>
          <w:tcPr>
            <w:tcW w:w="2333" w:type="dxa"/>
            <w:tcBorders>
              <w:top w:val="single" w:sz="4" w:space="0" w:color="000000"/>
              <w:bottom w:val="single" w:sz="6" w:space="0" w:color="000000"/>
            </w:tcBorders>
            <w:shd w:val="clear" w:color="auto" w:fill="CCCCCC"/>
            <w:vAlign w:val="center"/>
          </w:tcPr>
          <w:p w14:paraId="00000336" w14:textId="77777777" w:rsidR="00E20E02" w:rsidRDefault="00797D98">
            <w:pPr>
              <w:jc w:val="center"/>
              <w:rPr>
                <w:b/>
                <w:sz w:val="22"/>
                <w:szCs w:val="22"/>
              </w:rPr>
            </w:pPr>
            <w:r>
              <w:rPr>
                <w:b/>
                <w:sz w:val="22"/>
                <w:szCs w:val="22"/>
              </w:rPr>
              <w:t>Phone</w:t>
            </w:r>
          </w:p>
          <w:p w14:paraId="00000337" w14:textId="77777777" w:rsidR="00E20E02" w:rsidRDefault="00797D98">
            <w:pPr>
              <w:jc w:val="center"/>
              <w:rPr>
                <w:b/>
                <w:sz w:val="22"/>
                <w:szCs w:val="22"/>
              </w:rPr>
            </w:pPr>
            <w:r>
              <w:rPr>
                <w:b/>
                <w:sz w:val="22"/>
                <w:szCs w:val="22"/>
              </w:rPr>
              <w:t>Fax</w:t>
            </w:r>
          </w:p>
          <w:p w14:paraId="00000338" w14:textId="77777777" w:rsidR="00E20E02" w:rsidRDefault="00797D98">
            <w:pPr>
              <w:jc w:val="center"/>
              <w:rPr>
                <w:b/>
                <w:sz w:val="22"/>
                <w:szCs w:val="22"/>
              </w:rPr>
            </w:pPr>
            <w:r>
              <w:rPr>
                <w:b/>
                <w:sz w:val="22"/>
                <w:szCs w:val="22"/>
              </w:rPr>
              <w:t>E-mail</w:t>
            </w:r>
          </w:p>
        </w:tc>
        <w:tc>
          <w:tcPr>
            <w:tcW w:w="2333" w:type="dxa"/>
            <w:tcBorders>
              <w:top w:val="single" w:sz="4" w:space="0" w:color="000000"/>
              <w:bottom w:val="single" w:sz="6" w:space="0" w:color="000000"/>
            </w:tcBorders>
            <w:shd w:val="clear" w:color="auto" w:fill="CCCCCC"/>
            <w:vAlign w:val="center"/>
          </w:tcPr>
          <w:p w14:paraId="00000339" w14:textId="77777777" w:rsidR="00E20E02" w:rsidRDefault="00797D98">
            <w:pPr>
              <w:jc w:val="center"/>
              <w:rPr>
                <w:b/>
                <w:sz w:val="22"/>
                <w:szCs w:val="22"/>
              </w:rPr>
            </w:pPr>
            <w:r>
              <w:rPr>
                <w:b/>
                <w:sz w:val="22"/>
                <w:szCs w:val="22"/>
              </w:rPr>
              <w:t>Role in Project</w:t>
            </w:r>
          </w:p>
        </w:tc>
      </w:tr>
      <w:tr w:rsidR="00E20E02" w14:paraId="11B75880" w14:textId="77777777">
        <w:trPr>
          <w:jc w:val="center"/>
        </w:trPr>
        <w:tc>
          <w:tcPr>
            <w:tcW w:w="2332" w:type="dxa"/>
            <w:tcBorders>
              <w:top w:val="single" w:sz="6" w:space="0" w:color="000000"/>
            </w:tcBorders>
          </w:tcPr>
          <w:p w14:paraId="0000033A" w14:textId="77777777" w:rsidR="00E20E02" w:rsidRDefault="00797D98">
            <w:pPr>
              <w:jc w:val="center"/>
            </w:pPr>
            <w:r>
              <w:t>Jack Puleo</w:t>
            </w:r>
          </w:p>
        </w:tc>
        <w:tc>
          <w:tcPr>
            <w:tcW w:w="2332" w:type="dxa"/>
            <w:tcBorders>
              <w:top w:val="single" w:sz="6" w:space="0" w:color="000000"/>
            </w:tcBorders>
          </w:tcPr>
          <w:p w14:paraId="0000033B" w14:textId="77777777" w:rsidR="00E20E02" w:rsidRDefault="00797D98">
            <w:pPr>
              <w:jc w:val="center"/>
            </w:pPr>
            <w:r>
              <w:t>University of Delaware</w:t>
            </w:r>
          </w:p>
          <w:p w14:paraId="0000033C" w14:textId="77777777" w:rsidR="00E20E02" w:rsidRDefault="00797D98">
            <w:pPr>
              <w:jc w:val="center"/>
            </w:pPr>
            <w:r>
              <w:t>259 Academy Street</w:t>
            </w:r>
          </w:p>
          <w:p w14:paraId="0000033D" w14:textId="77777777" w:rsidR="00E20E02" w:rsidRDefault="00797D98">
            <w:pPr>
              <w:jc w:val="center"/>
            </w:pPr>
            <w:r>
              <w:t>Newark, DE 19716</w:t>
            </w:r>
          </w:p>
        </w:tc>
        <w:tc>
          <w:tcPr>
            <w:tcW w:w="2333" w:type="dxa"/>
            <w:tcBorders>
              <w:top w:val="single" w:sz="6" w:space="0" w:color="000000"/>
            </w:tcBorders>
          </w:tcPr>
          <w:p w14:paraId="0000033E" w14:textId="77777777" w:rsidR="00E20E02" w:rsidRDefault="00797D98">
            <w:pPr>
              <w:jc w:val="center"/>
            </w:pPr>
            <w:r>
              <w:t>302-339-0343</w:t>
            </w:r>
          </w:p>
          <w:p w14:paraId="0000033F" w14:textId="77777777" w:rsidR="00E20E02" w:rsidRDefault="00797D98">
            <w:pPr>
              <w:jc w:val="center"/>
            </w:pPr>
            <w:r>
              <w:t>302-831-1228</w:t>
            </w:r>
          </w:p>
          <w:p w14:paraId="00000340" w14:textId="77777777" w:rsidR="00E20E02" w:rsidRDefault="00797D98">
            <w:pPr>
              <w:jc w:val="center"/>
            </w:pPr>
            <w:r>
              <w:t>jpuleo@udel.edu</w:t>
            </w:r>
          </w:p>
        </w:tc>
        <w:tc>
          <w:tcPr>
            <w:tcW w:w="2333" w:type="dxa"/>
            <w:tcBorders>
              <w:top w:val="single" w:sz="6" w:space="0" w:color="000000"/>
            </w:tcBorders>
          </w:tcPr>
          <w:p w14:paraId="00000341" w14:textId="77777777" w:rsidR="00E20E02" w:rsidRDefault="00797D98">
            <w:pPr>
              <w:jc w:val="center"/>
            </w:pPr>
            <w:r>
              <w:t>PI, project lead</w:t>
            </w:r>
          </w:p>
        </w:tc>
      </w:tr>
      <w:tr w:rsidR="00E20E02" w14:paraId="41CAF10E" w14:textId="77777777">
        <w:trPr>
          <w:jc w:val="center"/>
        </w:trPr>
        <w:tc>
          <w:tcPr>
            <w:tcW w:w="2332" w:type="dxa"/>
          </w:tcPr>
          <w:p w14:paraId="00000342" w14:textId="7D410262" w:rsidR="00E20E02" w:rsidRDefault="007B266A">
            <w:pPr>
              <w:jc w:val="center"/>
            </w:pPr>
            <w:r>
              <w:t>Ahmed Elkut</w:t>
            </w:r>
          </w:p>
        </w:tc>
        <w:tc>
          <w:tcPr>
            <w:tcW w:w="2332" w:type="dxa"/>
          </w:tcPr>
          <w:p w14:paraId="00000343" w14:textId="77777777" w:rsidR="00E20E02" w:rsidRDefault="00797D98">
            <w:pPr>
              <w:jc w:val="center"/>
            </w:pPr>
            <w:r>
              <w:t>University of Delaware</w:t>
            </w:r>
          </w:p>
          <w:p w14:paraId="00000344" w14:textId="77777777" w:rsidR="00E20E02" w:rsidRDefault="00797D98">
            <w:pPr>
              <w:jc w:val="center"/>
            </w:pPr>
            <w:r>
              <w:t>259 Academy Street</w:t>
            </w:r>
          </w:p>
          <w:p w14:paraId="00000345" w14:textId="77777777" w:rsidR="00E20E02" w:rsidRDefault="00797D98">
            <w:pPr>
              <w:jc w:val="center"/>
            </w:pPr>
            <w:r>
              <w:t>Newark, DE 19716</w:t>
            </w:r>
          </w:p>
        </w:tc>
        <w:tc>
          <w:tcPr>
            <w:tcW w:w="2333" w:type="dxa"/>
          </w:tcPr>
          <w:p w14:paraId="00000346" w14:textId="4E2A9277" w:rsidR="00E20E02" w:rsidRDefault="007B266A">
            <w:pPr>
              <w:jc w:val="center"/>
            </w:pPr>
            <w:r>
              <w:t>aelkut</w:t>
            </w:r>
            <w:r w:rsidR="004A3F9F">
              <w:t>@udel.edu</w:t>
            </w:r>
          </w:p>
        </w:tc>
        <w:tc>
          <w:tcPr>
            <w:tcW w:w="2333" w:type="dxa"/>
          </w:tcPr>
          <w:p w14:paraId="00000347" w14:textId="1214342E" w:rsidR="00E20E02" w:rsidRDefault="00341E97">
            <w:pPr>
              <w:jc w:val="center"/>
            </w:pPr>
            <w:r>
              <w:t>Post</w:t>
            </w:r>
            <w:r w:rsidR="002F7C3A">
              <w:t>-</w:t>
            </w:r>
            <w:r>
              <w:t>Doc, Delft3D lead</w:t>
            </w:r>
          </w:p>
        </w:tc>
      </w:tr>
      <w:tr w:rsidR="00E20E02" w14:paraId="218E75A9" w14:textId="77777777">
        <w:trPr>
          <w:jc w:val="center"/>
        </w:trPr>
        <w:tc>
          <w:tcPr>
            <w:tcW w:w="2332" w:type="dxa"/>
          </w:tcPr>
          <w:p w14:paraId="00000348" w14:textId="77777777" w:rsidR="00E20E02" w:rsidRDefault="00797D98">
            <w:pPr>
              <w:jc w:val="center"/>
            </w:pPr>
            <w:r>
              <w:t>Fengyan Shi</w:t>
            </w:r>
          </w:p>
        </w:tc>
        <w:tc>
          <w:tcPr>
            <w:tcW w:w="2332" w:type="dxa"/>
          </w:tcPr>
          <w:p w14:paraId="00000349" w14:textId="77777777" w:rsidR="00E20E02" w:rsidRDefault="00797D98">
            <w:pPr>
              <w:jc w:val="center"/>
            </w:pPr>
            <w:r>
              <w:t>University of Delaware</w:t>
            </w:r>
          </w:p>
          <w:p w14:paraId="0000034A" w14:textId="77777777" w:rsidR="00E20E02" w:rsidRDefault="00797D98">
            <w:pPr>
              <w:jc w:val="center"/>
            </w:pPr>
            <w:r>
              <w:t>259 Academy Street</w:t>
            </w:r>
          </w:p>
          <w:p w14:paraId="0000034B" w14:textId="77777777" w:rsidR="00E20E02" w:rsidRDefault="00797D98">
            <w:pPr>
              <w:jc w:val="center"/>
            </w:pPr>
            <w:r>
              <w:t>Newark, DE 19716</w:t>
            </w:r>
          </w:p>
        </w:tc>
        <w:tc>
          <w:tcPr>
            <w:tcW w:w="2333" w:type="dxa"/>
          </w:tcPr>
          <w:p w14:paraId="0000034C" w14:textId="62CF66DC" w:rsidR="00E20E02" w:rsidRDefault="004A3F9F">
            <w:pPr>
              <w:jc w:val="center"/>
            </w:pPr>
            <w:r>
              <w:t>fyshi@udel.edu</w:t>
            </w:r>
          </w:p>
        </w:tc>
        <w:tc>
          <w:tcPr>
            <w:tcW w:w="2333" w:type="dxa"/>
          </w:tcPr>
          <w:p w14:paraId="0000034D" w14:textId="087D5B44" w:rsidR="00E20E02" w:rsidRDefault="00341E97">
            <w:pPr>
              <w:jc w:val="center"/>
            </w:pPr>
            <w:r>
              <w:t xml:space="preserve">Co-PI, </w:t>
            </w:r>
            <w:r w:rsidR="009C50E6">
              <w:t>NearCom</w:t>
            </w:r>
            <w:r>
              <w:t xml:space="preserve"> lead</w:t>
            </w:r>
            <w:r w:rsidR="007B266A">
              <w:t>, Webpage</w:t>
            </w:r>
          </w:p>
        </w:tc>
      </w:tr>
      <w:tr w:rsidR="00E20E02" w14:paraId="7144AA7C" w14:textId="77777777">
        <w:trPr>
          <w:jc w:val="center"/>
        </w:trPr>
        <w:tc>
          <w:tcPr>
            <w:tcW w:w="2332" w:type="dxa"/>
          </w:tcPr>
          <w:p w14:paraId="0000034E" w14:textId="77777777" w:rsidR="00E20E02" w:rsidRDefault="00797D98">
            <w:pPr>
              <w:jc w:val="center"/>
            </w:pPr>
            <w:r>
              <w:t>Casey Dietrich</w:t>
            </w:r>
          </w:p>
        </w:tc>
        <w:tc>
          <w:tcPr>
            <w:tcW w:w="2332" w:type="dxa"/>
          </w:tcPr>
          <w:p w14:paraId="0000034F" w14:textId="77777777" w:rsidR="00E20E02" w:rsidRDefault="00797D98">
            <w:pPr>
              <w:jc w:val="center"/>
            </w:pPr>
            <w:r>
              <w:t>North Carolina State Univ</w:t>
            </w:r>
          </w:p>
          <w:p w14:paraId="00000350" w14:textId="77777777" w:rsidR="00E20E02" w:rsidRDefault="00797D98">
            <w:pPr>
              <w:jc w:val="center"/>
            </w:pPr>
            <w:r>
              <w:t>915 Partners Way</w:t>
            </w:r>
          </w:p>
          <w:p w14:paraId="00000351" w14:textId="77777777" w:rsidR="00E20E02" w:rsidRDefault="00797D98">
            <w:pPr>
              <w:jc w:val="center"/>
            </w:pPr>
            <w:r>
              <w:t>Raleigh NC 27695</w:t>
            </w:r>
          </w:p>
        </w:tc>
        <w:tc>
          <w:tcPr>
            <w:tcW w:w="2333" w:type="dxa"/>
          </w:tcPr>
          <w:p w14:paraId="00000352" w14:textId="1D642383" w:rsidR="00E20E02" w:rsidRDefault="00797D98">
            <w:pPr>
              <w:jc w:val="center"/>
            </w:pPr>
            <w:r>
              <w:t>919</w:t>
            </w:r>
            <w:r w:rsidR="00893011">
              <w:t>-</w:t>
            </w:r>
            <w:r>
              <w:t>515-5277</w:t>
            </w:r>
          </w:p>
          <w:p w14:paraId="00000353" w14:textId="77777777" w:rsidR="00E20E02" w:rsidRDefault="00797D98">
            <w:pPr>
              <w:jc w:val="center"/>
            </w:pPr>
            <w:r>
              <w:t>jcdietrich@ncsu.edu</w:t>
            </w:r>
          </w:p>
          <w:p w14:paraId="00000354" w14:textId="77777777" w:rsidR="00E20E02" w:rsidRDefault="00E20E02">
            <w:pPr>
              <w:jc w:val="center"/>
            </w:pPr>
          </w:p>
        </w:tc>
        <w:tc>
          <w:tcPr>
            <w:tcW w:w="2333" w:type="dxa"/>
          </w:tcPr>
          <w:p w14:paraId="00000355" w14:textId="77777777" w:rsidR="00E20E02" w:rsidRDefault="00797D98">
            <w:pPr>
              <w:jc w:val="center"/>
            </w:pPr>
            <w:r>
              <w:t>Co-PI, ADCIRC lead</w:t>
            </w:r>
          </w:p>
        </w:tc>
      </w:tr>
      <w:tr w:rsidR="00E20E02" w14:paraId="724D4BEF" w14:textId="77777777">
        <w:trPr>
          <w:jc w:val="center"/>
        </w:trPr>
        <w:tc>
          <w:tcPr>
            <w:tcW w:w="2332" w:type="dxa"/>
          </w:tcPr>
          <w:p w14:paraId="00000356" w14:textId="77777777" w:rsidR="00E20E02" w:rsidRDefault="00797D98">
            <w:pPr>
              <w:jc w:val="center"/>
            </w:pPr>
            <w:r>
              <w:t>Jenero Knowles</w:t>
            </w:r>
          </w:p>
        </w:tc>
        <w:tc>
          <w:tcPr>
            <w:tcW w:w="2332" w:type="dxa"/>
          </w:tcPr>
          <w:p w14:paraId="00000357" w14:textId="77777777" w:rsidR="00E20E02" w:rsidRDefault="00797D98">
            <w:pPr>
              <w:jc w:val="center"/>
            </w:pPr>
            <w:r>
              <w:t>North Carolina State Univ</w:t>
            </w:r>
          </w:p>
          <w:p w14:paraId="00000358" w14:textId="77777777" w:rsidR="00E20E02" w:rsidRDefault="00797D98">
            <w:pPr>
              <w:jc w:val="center"/>
            </w:pPr>
            <w:r>
              <w:t>915 Partners Way</w:t>
            </w:r>
          </w:p>
          <w:p w14:paraId="00000359" w14:textId="77777777" w:rsidR="00E20E02" w:rsidRDefault="00797D98">
            <w:pPr>
              <w:jc w:val="center"/>
            </w:pPr>
            <w:r>
              <w:t>Raleigh NC 27695</w:t>
            </w:r>
          </w:p>
        </w:tc>
        <w:tc>
          <w:tcPr>
            <w:tcW w:w="2333" w:type="dxa"/>
          </w:tcPr>
          <w:p w14:paraId="0000035A" w14:textId="77777777" w:rsidR="00E20E02" w:rsidRDefault="00797D98">
            <w:pPr>
              <w:jc w:val="center"/>
            </w:pPr>
            <w:r>
              <w:t>jsknowle@ncsu.edu</w:t>
            </w:r>
          </w:p>
        </w:tc>
        <w:tc>
          <w:tcPr>
            <w:tcW w:w="2333" w:type="dxa"/>
          </w:tcPr>
          <w:p w14:paraId="0000035B" w14:textId="317EFDC6" w:rsidR="00E20E02" w:rsidRDefault="007B266A">
            <w:pPr>
              <w:jc w:val="center"/>
            </w:pPr>
            <w:r>
              <w:t xml:space="preserve">ADCIRC, </w:t>
            </w:r>
            <w:r w:rsidR="00797D98">
              <w:t>PhD student</w:t>
            </w:r>
          </w:p>
        </w:tc>
      </w:tr>
      <w:tr w:rsidR="007B266A" w14:paraId="106EE5C0" w14:textId="77777777">
        <w:trPr>
          <w:jc w:val="center"/>
        </w:trPr>
        <w:tc>
          <w:tcPr>
            <w:tcW w:w="2332" w:type="dxa"/>
          </w:tcPr>
          <w:p w14:paraId="505C2D99" w14:textId="3B52B7EB" w:rsidR="007B266A" w:rsidRDefault="006978E1">
            <w:pPr>
              <w:jc w:val="center"/>
            </w:pPr>
            <w:r>
              <w:t>Stephanie Patch</w:t>
            </w:r>
          </w:p>
        </w:tc>
        <w:tc>
          <w:tcPr>
            <w:tcW w:w="2332" w:type="dxa"/>
          </w:tcPr>
          <w:p w14:paraId="3A9B0A4E" w14:textId="77777777" w:rsidR="007B266A" w:rsidRDefault="00E04FEA">
            <w:pPr>
              <w:jc w:val="center"/>
            </w:pPr>
            <w:r>
              <w:t>University of South Alabama</w:t>
            </w:r>
          </w:p>
          <w:p w14:paraId="51AE7055" w14:textId="77777777" w:rsidR="00E04FEA" w:rsidRDefault="00E04FEA">
            <w:pPr>
              <w:jc w:val="center"/>
            </w:pPr>
            <w:r>
              <w:t>150 Student Services Drive</w:t>
            </w:r>
          </w:p>
          <w:p w14:paraId="7B4E1D7F" w14:textId="5AC6B8FF" w:rsidR="00E04FEA" w:rsidRDefault="00E04FEA">
            <w:pPr>
              <w:jc w:val="center"/>
            </w:pPr>
            <w:r>
              <w:t>Mobile, AL 36688</w:t>
            </w:r>
          </w:p>
        </w:tc>
        <w:tc>
          <w:tcPr>
            <w:tcW w:w="2333" w:type="dxa"/>
          </w:tcPr>
          <w:p w14:paraId="7D9370A9" w14:textId="1951871F" w:rsidR="00E04FEA" w:rsidRDefault="00E04FEA">
            <w:pPr>
              <w:jc w:val="center"/>
            </w:pPr>
            <w:r>
              <w:t>251-341-3998</w:t>
            </w:r>
          </w:p>
          <w:p w14:paraId="7ECE85F2" w14:textId="3885BC3E" w:rsidR="007B266A" w:rsidRDefault="00E04FEA">
            <w:pPr>
              <w:jc w:val="center"/>
            </w:pPr>
            <w:r>
              <w:t>spatch@southalabama.edu</w:t>
            </w:r>
          </w:p>
        </w:tc>
        <w:tc>
          <w:tcPr>
            <w:tcW w:w="2333" w:type="dxa"/>
          </w:tcPr>
          <w:p w14:paraId="53F59C02" w14:textId="67BD064D" w:rsidR="007B266A" w:rsidRDefault="006978E1">
            <w:pPr>
              <w:jc w:val="center"/>
            </w:pPr>
            <w:r>
              <w:t>Co-PI, XBeach-SB lead</w:t>
            </w:r>
          </w:p>
        </w:tc>
      </w:tr>
      <w:tr w:rsidR="007B266A" w14:paraId="5966DB92" w14:textId="77777777">
        <w:trPr>
          <w:jc w:val="center"/>
        </w:trPr>
        <w:tc>
          <w:tcPr>
            <w:tcW w:w="2332" w:type="dxa"/>
          </w:tcPr>
          <w:p w14:paraId="27EC2197" w14:textId="4CA1B8C7" w:rsidR="007B266A" w:rsidRDefault="006978E1">
            <w:pPr>
              <w:jc w:val="center"/>
            </w:pPr>
            <w:r>
              <w:t>Jens Figlus</w:t>
            </w:r>
          </w:p>
        </w:tc>
        <w:tc>
          <w:tcPr>
            <w:tcW w:w="2332" w:type="dxa"/>
          </w:tcPr>
          <w:p w14:paraId="610EAFCB" w14:textId="77777777" w:rsidR="007B266A" w:rsidRDefault="009136F8">
            <w:pPr>
              <w:jc w:val="center"/>
            </w:pPr>
            <w:r>
              <w:t>Texas A&amp;M University (TAMU) / Texas A&amp;M Engineering Experiment Station (TEES)</w:t>
            </w:r>
          </w:p>
          <w:p w14:paraId="3B126E95" w14:textId="77777777" w:rsidR="00500A24" w:rsidRDefault="00500A24">
            <w:pPr>
              <w:jc w:val="center"/>
            </w:pPr>
            <w:r>
              <w:t>200 Seawolf Parkway</w:t>
            </w:r>
          </w:p>
          <w:p w14:paraId="28D16F61" w14:textId="08BA045B" w:rsidR="00500A24" w:rsidRDefault="00500A24">
            <w:pPr>
              <w:jc w:val="center"/>
            </w:pPr>
            <w:r>
              <w:t>Galveston, TX 77554</w:t>
            </w:r>
          </w:p>
        </w:tc>
        <w:tc>
          <w:tcPr>
            <w:tcW w:w="2333" w:type="dxa"/>
          </w:tcPr>
          <w:p w14:paraId="032E605C" w14:textId="77777777" w:rsidR="007B266A" w:rsidRDefault="00500A24">
            <w:pPr>
              <w:jc w:val="center"/>
            </w:pPr>
            <w:r>
              <w:t>409-741-4317</w:t>
            </w:r>
          </w:p>
          <w:p w14:paraId="05AAA7B2" w14:textId="4F031120" w:rsidR="00500A24" w:rsidRDefault="00500A24">
            <w:pPr>
              <w:jc w:val="center"/>
            </w:pPr>
            <w:r>
              <w:t>figlusj@tamu.edu</w:t>
            </w:r>
          </w:p>
        </w:tc>
        <w:tc>
          <w:tcPr>
            <w:tcW w:w="2333" w:type="dxa"/>
          </w:tcPr>
          <w:p w14:paraId="7EF007C4" w14:textId="522E1328" w:rsidR="007B266A" w:rsidRDefault="006978E1">
            <w:pPr>
              <w:jc w:val="center"/>
            </w:pPr>
            <w:r>
              <w:t>Co-PI, CSHORE lead</w:t>
            </w:r>
          </w:p>
        </w:tc>
      </w:tr>
      <w:tr w:rsidR="007B266A" w14:paraId="3F2FCBA5" w14:textId="77777777">
        <w:trPr>
          <w:jc w:val="center"/>
        </w:trPr>
        <w:tc>
          <w:tcPr>
            <w:tcW w:w="2332" w:type="dxa"/>
          </w:tcPr>
          <w:p w14:paraId="78006F54" w14:textId="3AE60607" w:rsidR="007B266A" w:rsidRPr="00C940B8" w:rsidRDefault="006978E1">
            <w:pPr>
              <w:jc w:val="center"/>
            </w:pPr>
            <w:r w:rsidRPr="00C940B8">
              <w:lastRenderedPageBreak/>
              <w:t>Josh</w:t>
            </w:r>
            <w:r w:rsidR="009136F8" w:rsidRPr="00C940B8">
              <w:t>ua</w:t>
            </w:r>
            <w:r w:rsidRPr="00C940B8">
              <w:t xml:space="preserve"> Joubert</w:t>
            </w:r>
          </w:p>
        </w:tc>
        <w:tc>
          <w:tcPr>
            <w:tcW w:w="2332" w:type="dxa"/>
          </w:tcPr>
          <w:p w14:paraId="75B856A1" w14:textId="77777777" w:rsidR="00500A24" w:rsidRDefault="00500A24" w:rsidP="00500A24">
            <w:pPr>
              <w:jc w:val="center"/>
            </w:pPr>
            <w:r>
              <w:t>Texas A&amp;M University (TAMU) / Texas A&amp;M Engineering Experiment Station (TEES)</w:t>
            </w:r>
          </w:p>
          <w:p w14:paraId="3BE05819" w14:textId="77777777" w:rsidR="00500A24" w:rsidRDefault="00500A24" w:rsidP="00500A24">
            <w:pPr>
              <w:jc w:val="center"/>
            </w:pPr>
            <w:r>
              <w:t>200 Seawolf Parkway</w:t>
            </w:r>
          </w:p>
          <w:p w14:paraId="43BBD078" w14:textId="28A0896E" w:rsidR="007B266A" w:rsidRDefault="00500A24" w:rsidP="00500A24">
            <w:pPr>
              <w:jc w:val="center"/>
            </w:pPr>
            <w:r>
              <w:t>Galveston, TX 77554</w:t>
            </w:r>
          </w:p>
        </w:tc>
        <w:tc>
          <w:tcPr>
            <w:tcW w:w="2333" w:type="dxa"/>
          </w:tcPr>
          <w:p w14:paraId="17395540" w14:textId="5D54174C" w:rsidR="007B266A" w:rsidRDefault="003D6D42">
            <w:pPr>
              <w:jc w:val="center"/>
            </w:pPr>
            <w:r w:rsidRPr="003D6D42">
              <w:t>jjoubert@tamu.edu</w:t>
            </w:r>
          </w:p>
        </w:tc>
        <w:tc>
          <w:tcPr>
            <w:tcW w:w="2333" w:type="dxa"/>
          </w:tcPr>
          <w:p w14:paraId="0D8840EF" w14:textId="745027E0" w:rsidR="007B266A" w:rsidRDefault="006978E1">
            <w:pPr>
              <w:jc w:val="center"/>
            </w:pPr>
            <w:r>
              <w:t>CSHORE, PhD student</w:t>
            </w:r>
          </w:p>
        </w:tc>
      </w:tr>
      <w:tr w:rsidR="007B266A" w14:paraId="6D322CF0" w14:textId="77777777">
        <w:trPr>
          <w:jc w:val="center"/>
        </w:trPr>
        <w:tc>
          <w:tcPr>
            <w:tcW w:w="2332" w:type="dxa"/>
          </w:tcPr>
          <w:p w14:paraId="2138D920" w14:textId="01B4C6B0" w:rsidR="007B266A" w:rsidRPr="00C940B8" w:rsidRDefault="006978E1">
            <w:pPr>
              <w:jc w:val="center"/>
            </w:pPr>
            <w:r w:rsidRPr="00C940B8">
              <w:t>Ellen Quataert</w:t>
            </w:r>
          </w:p>
        </w:tc>
        <w:tc>
          <w:tcPr>
            <w:tcW w:w="2332" w:type="dxa"/>
          </w:tcPr>
          <w:p w14:paraId="04175996" w14:textId="77777777" w:rsidR="007B266A" w:rsidRDefault="00677E49">
            <w:pPr>
              <w:jc w:val="center"/>
            </w:pPr>
            <w:r>
              <w:t>Deltares</w:t>
            </w:r>
            <w:r w:rsidR="001135B3">
              <w:t xml:space="preserve"> Delft</w:t>
            </w:r>
          </w:p>
          <w:p w14:paraId="4FD71F79" w14:textId="77777777" w:rsidR="001135B3" w:rsidRDefault="001135B3">
            <w:pPr>
              <w:jc w:val="center"/>
            </w:pPr>
            <w:r>
              <w:t>Boussinesqweg 1</w:t>
            </w:r>
          </w:p>
          <w:p w14:paraId="1CEE52E8" w14:textId="40CCD736" w:rsidR="001135B3" w:rsidRDefault="0037385D">
            <w:pPr>
              <w:jc w:val="center"/>
            </w:pPr>
            <w:r>
              <w:t>2629HV Delft, The Netherlands</w:t>
            </w:r>
          </w:p>
        </w:tc>
        <w:tc>
          <w:tcPr>
            <w:tcW w:w="2333" w:type="dxa"/>
          </w:tcPr>
          <w:p w14:paraId="7DEF3D2F" w14:textId="62C79DC8" w:rsidR="007B266A" w:rsidRDefault="00B85911">
            <w:pPr>
              <w:jc w:val="center"/>
            </w:pPr>
            <w:r>
              <w:t>Ellen.quataert@deltares.nl</w:t>
            </w:r>
          </w:p>
        </w:tc>
        <w:tc>
          <w:tcPr>
            <w:tcW w:w="2333" w:type="dxa"/>
          </w:tcPr>
          <w:p w14:paraId="5E0B2909" w14:textId="7E38A69B" w:rsidR="007B266A" w:rsidRDefault="00B85911">
            <w:pPr>
              <w:jc w:val="center"/>
            </w:pPr>
            <w:r>
              <w:t>Co-PI, XBeach</w:t>
            </w:r>
            <w:r w:rsidR="003545EB">
              <w:t>-SB</w:t>
            </w:r>
            <w:r>
              <w:t xml:space="preserve"> support</w:t>
            </w:r>
          </w:p>
        </w:tc>
      </w:tr>
    </w:tbl>
    <w:p w14:paraId="00000360" w14:textId="77777777" w:rsidR="00E20E02" w:rsidRDefault="00E20E02">
      <w:pPr>
        <w:jc w:val="center"/>
        <w:rPr>
          <w:szCs w:val="24"/>
        </w:rPr>
      </w:pPr>
    </w:p>
    <w:p w14:paraId="00000361" w14:textId="77777777" w:rsidR="00E20E02" w:rsidRDefault="00E20E02">
      <w:pPr>
        <w:jc w:val="center"/>
        <w:rPr>
          <w:szCs w:val="24"/>
        </w:rPr>
      </w:pPr>
    </w:p>
    <w:p w14:paraId="00000365" w14:textId="77777777" w:rsidR="00E20E02" w:rsidRDefault="00E20E02"/>
    <w:sectPr w:rsidR="00E20E02">
      <w:pgSz w:w="12240" w:h="15840"/>
      <w:pgMar w:top="1440" w:right="1440" w:bottom="1440" w:left="1440" w:header="720" w:footer="43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uleo, Jack" w:date="2024-06-19T08:21:00Z" w:initials="PJ">
    <w:p w14:paraId="76AD76A7" w14:textId="7914AC6F" w:rsidR="00AE0EAD" w:rsidRDefault="00AE0EAD">
      <w:pPr>
        <w:pStyle w:val="CommentText"/>
      </w:pPr>
      <w:r>
        <w:rPr>
          <w:rStyle w:val="CommentReference"/>
        </w:rPr>
        <w:annotationRef/>
      </w:r>
      <w:r>
        <w:t>Ignore all TOC and lists for now</w:t>
      </w:r>
    </w:p>
  </w:comment>
  <w:comment w:id="1" w:author="Puleo, Jack" w:date="2024-06-20T09:39:00Z" w:initials="PJ">
    <w:p w14:paraId="3DA0A5B5" w14:textId="422A7FA0" w:rsidR="00AE0EAD" w:rsidRDefault="00AE0EAD">
      <w:pPr>
        <w:pStyle w:val="CommentText"/>
      </w:pPr>
      <w:r>
        <w:rPr>
          <w:rStyle w:val="CommentReference"/>
        </w:rPr>
        <w:annotationRef/>
      </w:r>
      <w:r>
        <w:t>I will fix this later</w:t>
      </w:r>
    </w:p>
  </w:comment>
  <w:comment w:id="12" w:author="Figlus, Jens" w:date="2024-07-18T11:12:00Z" w:initials="FJ">
    <w:p w14:paraId="6DB109AB" w14:textId="313AA2DD" w:rsidR="27592F27" w:rsidRDefault="27592F27">
      <w:pPr>
        <w:pStyle w:val="CommentText"/>
      </w:pPr>
      <w:r>
        <w:t>May also want to explain the wind vectors here for clarification.</w:t>
      </w:r>
      <w:r>
        <w:rPr>
          <w:rStyle w:val="CommentReference"/>
        </w:rPr>
        <w:annotationRef/>
      </w:r>
    </w:p>
  </w:comment>
  <w:comment w:id="39" w:author="Figlus, Jens" w:date="2024-07-18T12:23:00Z" w:initials="FJ">
    <w:p w14:paraId="0DC938C9" w14:textId="369B0DA8" w:rsidR="5DBBB3F3" w:rsidRDefault="5DBBB3F3">
      <w:pPr>
        <w:pStyle w:val="CommentText"/>
      </w:pPr>
      <w:r>
        <w:t>I don't get the "definitely" here ...</w:t>
      </w:r>
      <w:r>
        <w:rPr>
          <w:rStyle w:val="CommentReference"/>
        </w:rPr>
        <w:annotationRef/>
      </w:r>
    </w:p>
  </w:comment>
  <w:comment w:id="45" w:author="Elkut, Ahmed" w:date="2024-07-18T18:59:00Z" w:initials="AE">
    <w:p w14:paraId="0A172B64" w14:textId="77777777" w:rsidR="002B2321" w:rsidRDefault="002B2321" w:rsidP="002B2321">
      <w:pPr>
        <w:pStyle w:val="CommentText"/>
      </w:pPr>
      <w:r>
        <w:rPr>
          <w:rStyle w:val="CommentReference"/>
        </w:rPr>
        <w:annotationRef/>
      </w:r>
      <w:r>
        <w:t>Are we going to use 12%, 24% only.</w:t>
      </w:r>
    </w:p>
    <w:p w14:paraId="72D1A51B" w14:textId="77777777" w:rsidR="002B2321" w:rsidRDefault="002B2321" w:rsidP="002B2321">
      <w:pPr>
        <w:pStyle w:val="CommentText"/>
      </w:pPr>
      <w:r>
        <w:t>Check page 28</w:t>
      </w:r>
    </w:p>
  </w:comment>
  <w:comment w:id="49" w:author="Puleo, Jack" w:date="2024-07-18T08:08:00Z" w:initials="PJ">
    <w:p w14:paraId="28E95361" w14:textId="2DD8F2DA" w:rsidR="004E06D3" w:rsidRDefault="004E06D3" w:rsidP="004E06D3">
      <w:pPr>
        <w:pStyle w:val="CommentText"/>
      </w:pPr>
      <w:r>
        <w:rPr>
          <w:rStyle w:val="CommentReference"/>
        </w:rPr>
        <w:annotationRef/>
      </w:r>
      <w:r>
        <w:t xml:space="preserve">U.S. Geological Survey (USGS), 2018.Short-Term Network Data Portal, accessed October 2023 at </w:t>
      </w:r>
      <w:hyperlink r:id="rId1">
        <w:r w:rsidRPr="0BBD7FBB">
          <w:rPr>
            <w:rStyle w:val="Hyperlink"/>
          </w:rPr>
          <w:t>http://water.usgs.gov/floods/FEV/</w:t>
        </w:r>
      </w:hyperlink>
      <w:r>
        <w:t>.</w:t>
      </w:r>
    </w:p>
    <w:p w14:paraId="1A30666A" w14:textId="77777777" w:rsidR="004E06D3" w:rsidRDefault="004E06D3" w:rsidP="004E06D3">
      <w:pPr>
        <w:pStyle w:val="CommentText"/>
      </w:pPr>
      <w:r>
        <w:t xml:space="preserve">National Oceanic and Atmospheric Administration (NOAA), 2023a, Data Access Viewer (DAV). Accessed October 2023 at </w:t>
      </w:r>
      <w:hyperlink r:id="rId2" w:anchor="/">
        <w:r w:rsidRPr="0BBD7FBB">
          <w:rPr>
            <w:rStyle w:val="Hyperlink"/>
          </w:rPr>
          <w:t>https://www.coast.noaa.gov/dataviewer/#/</w:t>
        </w:r>
      </w:hyperlink>
      <w:r>
        <w:t xml:space="preserve">. </w:t>
      </w:r>
    </w:p>
    <w:p w14:paraId="4DD5B07F" w14:textId="77777777" w:rsidR="004E06D3" w:rsidRDefault="004E06D3" w:rsidP="004E06D3">
      <w:pPr>
        <w:pStyle w:val="CommentText"/>
      </w:pPr>
      <w:r>
        <w:t xml:space="preserve">National Oceanic and Atmospheric Administration (NOAA), 2023b, National Data Buoy Center. Accessed October 2023 at </w:t>
      </w:r>
      <w:hyperlink r:id="rId3">
        <w:r w:rsidRPr="0BBD7FBB">
          <w:rPr>
            <w:rStyle w:val="Hyperlink"/>
          </w:rPr>
          <w:t>https://www.ndbc.noaa.gov/</w:t>
        </w:r>
      </w:hyperlink>
      <w:r>
        <w:t xml:space="preserve">. </w:t>
      </w:r>
    </w:p>
    <w:p w14:paraId="19E0D6A0" w14:textId="77777777" w:rsidR="004E06D3" w:rsidRDefault="004E06D3" w:rsidP="004E06D3">
      <w:pPr>
        <w:pStyle w:val="CommentText"/>
      </w:pPr>
      <w:r>
        <w:t xml:space="preserve">Hall, C., Jensen, R.E., Collins, C.O., Hesser, T.J., and Brown, M.E. (2024). US Army Corps of Engineers (USACE) Wave Information Study: 2021 Annual Update. ERDC/CHL CHETN-I-xx. Vicksburg, MS: U.S. Army Engineer Research and Development Center, </w:t>
      </w:r>
      <w:hyperlink r:id="rId4">
        <w:r w:rsidRPr="0BBD7FBB">
          <w:rPr>
            <w:rStyle w:val="Hyperlink"/>
          </w:rPr>
          <w:t>https://dx.doi.org/10.21079/11681/48731</w:t>
        </w:r>
      </w:hyperlink>
    </w:p>
    <w:p w14:paraId="61966D79" w14:textId="77777777" w:rsidR="004E06D3" w:rsidRDefault="004E06D3" w:rsidP="004E06D3">
      <w:pPr>
        <w:pStyle w:val="CommentText"/>
      </w:pPr>
      <w:r>
        <w:t xml:space="preserve">Coastal Emergency Risks Assessment (CERA) (2019): Storm Surge Guidance for Emergency Management and Real-Time Decisions, </w:t>
      </w:r>
      <w:hyperlink r:id="rId5">
        <w:r w:rsidRPr="0BBD7FBB">
          <w:rPr>
            <w:rStyle w:val="Hyperlink"/>
          </w:rPr>
          <w:t>https://cera.coastalrisk.live/</w:t>
        </w:r>
      </w:hyperlink>
      <w:r>
        <w:t>.</w:t>
      </w:r>
    </w:p>
    <w:p w14:paraId="62F2A162" w14:textId="77777777" w:rsidR="004E06D3" w:rsidRDefault="004E06D3" w:rsidP="004E06D3">
      <w:pPr>
        <w:pStyle w:val="CommentText"/>
      </w:pPr>
      <w:r>
        <w:t xml:space="preserve">Bilskie, M., Asher, T., Miller, P., Fleming, J., Hagen, S., Luettich, R., 2022. Real-Time Simulated Storm Surge Predictions during Hurricane Michael (2018), Weather and Forecasting, vol. 3, pp. 1085-1102. </w:t>
      </w:r>
    </w:p>
    <w:p w14:paraId="164F42CB" w14:textId="79C22A9A" w:rsidR="004E06D3" w:rsidRDefault="004E06D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6AD76A7" w15:done="0"/>
  <w15:commentEx w15:paraId="3DA0A5B5" w15:done="0"/>
  <w15:commentEx w15:paraId="6DB109AB" w15:done="1"/>
  <w15:commentEx w15:paraId="0DC938C9" w15:done="0"/>
  <w15:commentEx w15:paraId="72D1A51B" w15:done="0"/>
  <w15:commentEx w15:paraId="164F42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07EE6A8" w16cex:dateUtc="2024-07-18T16:12:00Z"/>
  <w16cex:commentExtensible w16cex:durableId="11B87993" w16cex:dateUtc="2024-07-18T17:23:00Z"/>
  <w16cex:commentExtensible w16cex:durableId="02AAFA96" w16cex:dateUtc="2024-07-18T22: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6AD76A7" w16cid:durableId="2A1D1372"/>
  <w16cid:commentId w16cid:paraId="3DA0A5B5" w16cid:durableId="2A1E7783"/>
  <w16cid:commentId w16cid:paraId="6DB109AB" w16cid:durableId="107EE6A8"/>
  <w16cid:commentId w16cid:paraId="0DC938C9" w16cid:durableId="11B87993"/>
  <w16cid:commentId w16cid:paraId="72D1A51B" w16cid:durableId="02AAFA96"/>
  <w16cid:commentId w16cid:paraId="164F42CB" w16cid:durableId="2A434B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B339B" w14:textId="77777777" w:rsidR="00C8333D" w:rsidRDefault="00C8333D">
      <w:r>
        <w:separator/>
      </w:r>
    </w:p>
  </w:endnote>
  <w:endnote w:type="continuationSeparator" w:id="0">
    <w:p w14:paraId="1A5C2156" w14:textId="77777777" w:rsidR="00C8333D" w:rsidRDefault="00C8333D">
      <w:r>
        <w:continuationSeparator/>
      </w:r>
    </w:p>
  </w:endnote>
  <w:endnote w:type="continuationNotice" w:id="1">
    <w:p w14:paraId="16620065" w14:textId="77777777" w:rsidR="00C8333D" w:rsidRDefault="00C8333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auto"/>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68" w14:textId="77777777" w:rsidR="00AE0EAD" w:rsidRDefault="00AE0EAD">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14:paraId="00000369" w14:textId="77777777" w:rsidR="00AE0EAD" w:rsidRDefault="00AE0EAD">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F7DDA" w14:textId="77777777" w:rsidR="00AE0EAD" w:rsidRPr="000D6B92" w:rsidRDefault="00AE0EAD">
    <w:pPr>
      <w:pStyle w:val="Footer"/>
      <w:jc w:val="center"/>
      <w:rPr>
        <w:caps/>
        <w:noProof/>
      </w:rPr>
    </w:pPr>
    <w:r w:rsidRPr="000D6B92">
      <w:rPr>
        <w:caps/>
      </w:rPr>
      <w:fldChar w:fldCharType="begin"/>
    </w:r>
    <w:r w:rsidRPr="000D6B92">
      <w:rPr>
        <w:caps/>
      </w:rPr>
      <w:instrText xml:space="preserve"> PAGE   \* MERGEFORMAT </w:instrText>
    </w:r>
    <w:r w:rsidRPr="000D6B92">
      <w:rPr>
        <w:caps/>
      </w:rPr>
      <w:fldChar w:fldCharType="separate"/>
    </w:r>
    <w:r w:rsidRPr="000D6B92">
      <w:rPr>
        <w:caps/>
        <w:noProof/>
      </w:rPr>
      <w:t>2</w:t>
    </w:r>
    <w:r w:rsidRPr="000D6B92">
      <w:rPr>
        <w:caps/>
        <w:noProof/>
      </w:rPr>
      <w:fldChar w:fldCharType="end"/>
    </w:r>
  </w:p>
  <w:p w14:paraId="00000367" w14:textId="560B4694" w:rsidR="00AE0EAD" w:rsidRDefault="00AE0EAD">
    <w:pPr>
      <w:pBdr>
        <w:top w:val="nil"/>
        <w:left w:val="nil"/>
        <w:bottom w:val="nil"/>
        <w:right w:val="nil"/>
        <w:between w:val="nil"/>
      </w:pBdr>
      <w:tabs>
        <w:tab w:val="center" w:pos="4320"/>
        <w:tab w:val="right" w:pos="8640"/>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7CBCF" w14:textId="7A92B018" w:rsidR="00AE0EAD" w:rsidRDefault="00AE0EAD" w:rsidP="000D6B92">
    <w:pPr>
      <w:pStyle w:val="Footer"/>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EBD189" w14:textId="77777777" w:rsidR="00C8333D" w:rsidRDefault="00C8333D">
      <w:r>
        <w:separator/>
      </w:r>
    </w:p>
  </w:footnote>
  <w:footnote w:type="continuationSeparator" w:id="0">
    <w:p w14:paraId="0BE1D40B" w14:textId="77777777" w:rsidR="00C8333D" w:rsidRDefault="00C8333D">
      <w:r>
        <w:continuationSeparator/>
      </w:r>
    </w:p>
  </w:footnote>
  <w:footnote w:type="continuationNotice" w:id="1">
    <w:p w14:paraId="4B13D47B" w14:textId="77777777" w:rsidR="00C8333D" w:rsidRDefault="00C8333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E778EB"/>
    <w:multiLevelType w:val="multilevel"/>
    <w:tmpl w:val="4D04111C"/>
    <w:lvl w:ilvl="0">
      <w:start w:val="2"/>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15F74E75"/>
    <w:multiLevelType w:val="multilevel"/>
    <w:tmpl w:val="5DE45B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283130"/>
    <w:multiLevelType w:val="multilevel"/>
    <w:tmpl w:val="59847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994DF5"/>
    <w:multiLevelType w:val="hybridMultilevel"/>
    <w:tmpl w:val="66FC5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4A045A"/>
    <w:multiLevelType w:val="hybridMultilevel"/>
    <w:tmpl w:val="05D2C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555AC9"/>
    <w:multiLevelType w:val="hybridMultilevel"/>
    <w:tmpl w:val="F6D26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36100E"/>
    <w:multiLevelType w:val="multilevel"/>
    <w:tmpl w:val="5C661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2797052"/>
    <w:multiLevelType w:val="multilevel"/>
    <w:tmpl w:val="7604D1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43FC56EC"/>
    <w:multiLevelType w:val="multilevel"/>
    <w:tmpl w:val="EA2880F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6241EE4"/>
    <w:multiLevelType w:val="multilevel"/>
    <w:tmpl w:val="77FCA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AA6293"/>
    <w:multiLevelType w:val="multilevel"/>
    <w:tmpl w:val="F1C0D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684D74"/>
    <w:multiLevelType w:val="multilevel"/>
    <w:tmpl w:val="305C8A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5119680D"/>
    <w:multiLevelType w:val="hybridMultilevel"/>
    <w:tmpl w:val="FB627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1968BF"/>
    <w:multiLevelType w:val="multilevel"/>
    <w:tmpl w:val="7D689B6C"/>
    <w:lvl w:ilvl="0">
      <w:start w:val="1"/>
      <w:numFmt w:val="decimal"/>
      <w:pStyle w:val="ListBullet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564E3446"/>
    <w:multiLevelType w:val="multilevel"/>
    <w:tmpl w:val="5720E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8F370C"/>
    <w:multiLevelType w:val="hybridMultilevel"/>
    <w:tmpl w:val="1E7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18591E"/>
    <w:multiLevelType w:val="multilevel"/>
    <w:tmpl w:val="19900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B767CE"/>
    <w:multiLevelType w:val="multilevel"/>
    <w:tmpl w:val="0C428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1082298"/>
    <w:multiLevelType w:val="multilevel"/>
    <w:tmpl w:val="B3A8CA6A"/>
    <w:lvl w:ilvl="0">
      <w:start w:val="1"/>
      <w:numFmt w:val="bullet"/>
      <w:lvlText w:val="o"/>
      <w:lvlJc w:val="left"/>
      <w:pPr>
        <w:ind w:left="360" w:hanging="360"/>
      </w:pPr>
      <w:rPr>
        <w:rFonts w:ascii="Courier New" w:eastAsia="Courier New" w:hAnsi="Courier New" w:cs="Courier New"/>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71F8044A"/>
    <w:multiLevelType w:val="hybridMultilevel"/>
    <w:tmpl w:val="EE62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B35A6F"/>
    <w:multiLevelType w:val="multilevel"/>
    <w:tmpl w:val="2A020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D5B6B04"/>
    <w:multiLevelType w:val="multilevel"/>
    <w:tmpl w:val="88C8F3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14301944">
    <w:abstractNumId w:val="14"/>
  </w:num>
  <w:num w:numId="2" w16cid:durableId="981692874">
    <w:abstractNumId w:val="6"/>
  </w:num>
  <w:num w:numId="3" w16cid:durableId="1180970732">
    <w:abstractNumId w:val="18"/>
  </w:num>
  <w:num w:numId="4" w16cid:durableId="1056203868">
    <w:abstractNumId w:val="17"/>
  </w:num>
  <w:num w:numId="5" w16cid:durableId="1197308924">
    <w:abstractNumId w:val="7"/>
  </w:num>
  <w:num w:numId="6" w16cid:durableId="1593925940">
    <w:abstractNumId w:val="20"/>
  </w:num>
  <w:num w:numId="7" w16cid:durableId="1463841854">
    <w:abstractNumId w:val="8"/>
  </w:num>
  <w:num w:numId="8" w16cid:durableId="1358703266">
    <w:abstractNumId w:val="9"/>
  </w:num>
  <w:num w:numId="9" w16cid:durableId="1690377524">
    <w:abstractNumId w:val="11"/>
  </w:num>
  <w:num w:numId="10" w16cid:durableId="1471362574">
    <w:abstractNumId w:val="10"/>
  </w:num>
  <w:num w:numId="11" w16cid:durableId="688213977">
    <w:abstractNumId w:val="21"/>
  </w:num>
  <w:num w:numId="12" w16cid:durableId="1710958968">
    <w:abstractNumId w:val="1"/>
  </w:num>
  <w:num w:numId="13" w16cid:durableId="2013100000">
    <w:abstractNumId w:val="0"/>
  </w:num>
  <w:num w:numId="14" w16cid:durableId="1685207758">
    <w:abstractNumId w:val="16"/>
  </w:num>
  <w:num w:numId="15" w16cid:durableId="1615868096">
    <w:abstractNumId w:val="13"/>
  </w:num>
  <w:num w:numId="16" w16cid:durableId="1558081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7815932">
    <w:abstractNumId w:val="19"/>
  </w:num>
  <w:num w:numId="18" w16cid:durableId="1933394717">
    <w:abstractNumId w:val="4"/>
  </w:num>
  <w:num w:numId="19" w16cid:durableId="9840558">
    <w:abstractNumId w:val="3"/>
  </w:num>
  <w:num w:numId="20" w16cid:durableId="1739278601">
    <w:abstractNumId w:val="15"/>
  </w:num>
  <w:num w:numId="21" w16cid:durableId="1599753294">
    <w:abstractNumId w:val="5"/>
  </w:num>
  <w:num w:numId="22" w16cid:durableId="61831280">
    <w:abstractNumId w:val="12"/>
  </w:num>
  <w:num w:numId="23" w16cid:durableId="207126929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uleo, Jack">
    <w15:presenceInfo w15:providerId="AD" w15:userId="S-1-5-21-4048615119-3091389528-53027331-33871"/>
  </w15:person>
  <w15:person w15:author="Figlus, Jens">
    <w15:presenceInfo w15:providerId="AD" w15:userId="S::figlusj_tamu.edu#ext#@udwinprod.onmicrosoft.com::336b8af8-ffc0-47af-819a-bfa1b6a8e94a"/>
  </w15:person>
  <w15:person w15:author="Elkut, Ahmed">
    <w15:presenceInfo w15:providerId="AD" w15:userId="S::aelkut@udel.edu::aac6ac25-c931-41c8-8ab1-e576a60534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5"/>
  <w:hideSpellingErrors/>
  <w:hideGrammaticalError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E02"/>
    <w:rsid w:val="00000AA0"/>
    <w:rsid w:val="000011EC"/>
    <w:rsid w:val="0000324B"/>
    <w:rsid w:val="0000460F"/>
    <w:rsid w:val="0000593E"/>
    <w:rsid w:val="00005FEC"/>
    <w:rsid w:val="000060A4"/>
    <w:rsid w:val="000071EE"/>
    <w:rsid w:val="00007396"/>
    <w:rsid w:val="0001136D"/>
    <w:rsid w:val="00011F45"/>
    <w:rsid w:val="000131ED"/>
    <w:rsid w:val="0001514B"/>
    <w:rsid w:val="000158A8"/>
    <w:rsid w:val="00020062"/>
    <w:rsid w:val="000200FF"/>
    <w:rsid w:val="00020893"/>
    <w:rsid w:val="00021791"/>
    <w:rsid w:val="00023B1E"/>
    <w:rsid w:val="00024C6B"/>
    <w:rsid w:val="000260DA"/>
    <w:rsid w:val="00027189"/>
    <w:rsid w:val="00027467"/>
    <w:rsid w:val="0002788C"/>
    <w:rsid w:val="00027EAC"/>
    <w:rsid w:val="0003046E"/>
    <w:rsid w:val="00030DF1"/>
    <w:rsid w:val="00031AD9"/>
    <w:rsid w:val="00032810"/>
    <w:rsid w:val="00032E87"/>
    <w:rsid w:val="0003398C"/>
    <w:rsid w:val="000344A2"/>
    <w:rsid w:val="000344F5"/>
    <w:rsid w:val="00035091"/>
    <w:rsid w:val="00035882"/>
    <w:rsid w:val="00035D66"/>
    <w:rsid w:val="0003605A"/>
    <w:rsid w:val="00036C3B"/>
    <w:rsid w:val="0004007E"/>
    <w:rsid w:val="00042C44"/>
    <w:rsid w:val="00045C79"/>
    <w:rsid w:val="000465FB"/>
    <w:rsid w:val="00046E0D"/>
    <w:rsid w:val="00050DB0"/>
    <w:rsid w:val="00051958"/>
    <w:rsid w:val="00052E32"/>
    <w:rsid w:val="0005396C"/>
    <w:rsid w:val="00053D2B"/>
    <w:rsid w:val="00054C38"/>
    <w:rsid w:val="00054DBD"/>
    <w:rsid w:val="000550F1"/>
    <w:rsid w:val="0005624F"/>
    <w:rsid w:val="00056F17"/>
    <w:rsid w:val="00057418"/>
    <w:rsid w:val="00060385"/>
    <w:rsid w:val="00061454"/>
    <w:rsid w:val="000618F5"/>
    <w:rsid w:val="00062BD8"/>
    <w:rsid w:val="00065EF8"/>
    <w:rsid w:val="00067C53"/>
    <w:rsid w:val="00067F30"/>
    <w:rsid w:val="0007005F"/>
    <w:rsid w:val="000711D0"/>
    <w:rsid w:val="00071479"/>
    <w:rsid w:val="00072E05"/>
    <w:rsid w:val="00073CF8"/>
    <w:rsid w:val="00074657"/>
    <w:rsid w:val="00075780"/>
    <w:rsid w:val="000757C0"/>
    <w:rsid w:val="00075CED"/>
    <w:rsid w:val="000767E1"/>
    <w:rsid w:val="0007703E"/>
    <w:rsid w:val="00080F55"/>
    <w:rsid w:val="000810FB"/>
    <w:rsid w:val="00081724"/>
    <w:rsid w:val="00081EC6"/>
    <w:rsid w:val="00081F34"/>
    <w:rsid w:val="000829D8"/>
    <w:rsid w:val="00082D8B"/>
    <w:rsid w:val="00082F1E"/>
    <w:rsid w:val="000842FA"/>
    <w:rsid w:val="00085803"/>
    <w:rsid w:val="0008587E"/>
    <w:rsid w:val="00085B17"/>
    <w:rsid w:val="000874B9"/>
    <w:rsid w:val="000916F5"/>
    <w:rsid w:val="0009327E"/>
    <w:rsid w:val="00093572"/>
    <w:rsid w:val="00094F18"/>
    <w:rsid w:val="00095224"/>
    <w:rsid w:val="00095B3B"/>
    <w:rsid w:val="0009794B"/>
    <w:rsid w:val="000A20EC"/>
    <w:rsid w:val="000A2640"/>
    <w:rsid w:val="000A34D6"/>
    <w:rsid w:val="000A464F"/>
    <w:rsid w:val="000A4D6A"/>
    <w:rsid w:val="000A5707"/>
    <w:rsid w:val="000A63B8"/>
    <w:rsid w:val="000A7E03"/>
    <w:rsid w:val="000B15BB"/>
    <w:rsid w:val="000B33DA"/>
    <w:rsid w:val="000B36E4"/>
    <w:rsid w:val="000B38E4"/>
    <w:rsid w:val="000B598E"/>
    <w:rsid w:val="000B6120"/>
    <w:rsid w:val="000B6B73"/>
    <w:rsid w:val="000B6EFB"/>
    <w:rsid w:val="000B7408"/>
    <w:rsid w:val="000B777F"/>
    <w:rsid w:val="000C10DE"/>
    <w:rsid w:val="000C2241"/>
    <w:rsid w:val="000C3025"/>
    <w:rsid w:val="000C31E8"/>
    <w:rsid w:val="000C34C9"/>
    <w:rsid w:val="000C37D0"/>
    <w:rsid w:val="000C4001"/>
    <w:rsid w:val="000C5DF3"/>
    <w:rsid w:val="000D0FF7"/>
    <w:rsid w:val="000D25AD"/>
    <w:rsid w:val="000D38D9"/>
    <w:rsid w:val="000D55A2"/>
    <w:rsid w:val="000D673A"/>
    <w:rsid w:val="000D68D8"/>
    <w:rsid w:val="000D6972"/>
    <w:rsid w:val="000D6B92"/>
    <w:rsid w:val="000D6F8F"/>
    <w:rsid w:val="000D732B"/>
    <w:rsid w:val="000E48DF"/>
    <w:rsid w:val="000E52DE"/>
    <w:rsid w:val="000E5329"/>
    <w:rsid w:val="000F11A8"/>
    <w:rsid w:val="000F21B7"/>
    <w:rsid w:val="000F2379"/>
    <w:rsid w:val="000F2F08"/>
    <w:rsid w:val="000F688A"/>
    <w:rsid w:val="001015EA"/>
    <w:rsid w:val="001030A9"/>
    <w:rsid w:val="00104116"/>
    <w:rsid w:val="001049FC"/>
    <w:rsid w:val="00106485"/>
    <w:rsid w:val="00106E58"/>
    <w:rsid w:val="00112113"/>
    <w:rsid w:val="001135B3"/>
    <w:rsid w:val="0011478B"/>
    <w:rsid w:val="001150EA"/>
    <w:rsid w:val="00115105"/>
    <w:rsid w:val="001154A4"/>
    <w:rsid w:val="00117A07"/>
    <w:rsid w:val="00120E80"/>
    <w:rsid w:val="001213B2"/>
    <w:rsid w:val="00121828"/>
    <w:rsid w:val="00124194"/>
    <w:rsid w:val="001244C3"/>
    <w:rsid w:val="0012519D"/>
    <w:rsid w:val="00126BBF"/>
    <w:rsid w:val="00126FF6"/>
    <w:rsid w:val="00127888"/>
    <w:rsid w:val="00127916"/>
    <w:rsid w:val="00130A2A"/>
    <w:rsid w:val="00131EDA"/>
    <w:rsid w:val="00132CEA"/>
    <w:rsid w:val="00135F90"/>
    <w:rsid w:val="00137606"/>
    <w:rsid w:val="00140609"/>
    <w:rsid w:val="0014130E"/>
    <w:rsid w:val="00141E60"/>
    <w:rsid w:val="00142F63"/>
    <w:rsid w:val="00144075"/>
    <w:rsid w:val="00145A21"/>
    <w:rsid w:val="00145EE1"/>
    <w:rsid w:val="00146EA9"/>
    <w:rsid w:val="001502B1"/>
    <w:rsid w:val="0015270A"/>
    <w:rsid w:val="0015528E"/>
    <w:rsid w:val="001561E9"/>
    <w:rsid w:val="00156272"/>
    <w:rsid w:val="00156286"/>
    <w:rsid w:val="0015673D"/>
    <w:rsid w:val="00156B42"/>
    <w:rsid w:val="001570BF"/>
    <w:rsid w:val="00162035"/>
    <w:rsid w:val="00162D7E"/>
    <w:rsid w:val="00163E44"/>
    <w:rsid w:val="00164161"/>
    <w:rsid w:val="00165916"/>
    <w:rsid w:val="00167F99"/>
    <w:rsid w:val="00170D90"/>
    <w:rsid w:val="00170EF7"/>
    <w:rsid w:val="0017167A"/>
    <w:rsid w:val="00171773"/>
    <w:rsid w:val="00172071"/>
    <w:rsid w:val="001724C9"/>
    <w:rsid w:val="001729C2"/>
    <w:rsid w:val="00172F6A"/>
    <w:rsid w:val="00174481"/>
    <w:rsid w:val="00174756"/>
    <w:rsid w:val="00175316"/>
    <w:rsid w:val="00175376"/>
    <w:rsid w:val="0017575E"/>
    <w:rsid w:val="0018036E"/>
    <w:rsid w:val="00180A26"/>
    <w:rsid w:val="00181478"/>
    <w:rsid w:val="0018192F"/>
    <w:rsid w:val="0018234E"/>
    <w:rsid w:val="00184DE3"/>
    <w:rsid w:val="001869DB"/>
    <w:rsid w:val="00186F03"/>
    <w:rsid w:val="001871F2"/>
    <w:rsid w:val="00187279"/>
    <w:rsid w:val="00187D15"/>
    <w:rsid w:val="001904A8"/>
    <w:rsid w:val="00190563"/>
    <w:rsid w:val="001909F9"/>
    <w:rsid w:val="00193158"/>
    <w:rsid w:val="00193772"/>
    <w:rsid w:val="0019454D"/>
    <w:rsid w:val="00194C8C"/>
    <w:rsid w:val="00195733"/>
    <w:rsid w:val="001957A2"/>
    <w:rsid w:val="00195D1E"/>
    <w:rsid w:val="00195FB6"/>
    <w:rsid w:val="001A0AC9"/>
    <w:rsid w:val="001A1AFD"/>
    <w:rsid w:val="001A3500"/>
    <w:rsid w:val="001A4ADB"/>
    <w:rsid w:val="001A51E0"/>
    <w:rsid w:val="001A5E0E"/>
    <w:rsid w:val="001A63B2"/>
    <w:rsid w:val="001B00DF"/>
    <w:rsid w:val="001B0D57"/>
    <w:rsid w:val="001B27F3"/>
    <w:rsid w:val="001B2AE8"/>
    <w:rsid w:val="001B49DA"/>
    <w:rsid w:val="001B5AA0"/>
    <w:rsid w:val="001B5F00"/>
    <w:rsid w:val="001B65A0"/>
    <w:rsid w:val="001B6DB8"/>
    <w:rsid w:val="001B7506"/>
    <w:rsid w:val="001C07D4"/>
    <w:rsid w:val="001C09B8"/>
    <w:rsid w:val="001C0E0C"/>
    <w:rsid w:val="001C4496"/>
    <w:rsid w:val="001C4500"/>
    <w:rsid w:val="001C480F"/>
    <w:rsid w:val="001C4C6F"/>
    <w:rsid w:val="001C4D19"/>
    <w:rsid w:val="001C51E0"/>
    <w:rsid w:val="001C5223"/>
    <w:rsid w:val="001C5995"/>
    <w:rsid w:val="001C664D"/>
    <w:rsid w:val="001C692A"/>
    <w:rsid w:val="001C6E93"/>
    <w:rsid w:val="001C736C"/>
    <w:rsid w:val="001C7E8C"/>
    <w:rsid w:val="001D34B3"/>
    <w:rsid w:val="001D3D3F"/>
    <w:rsid w:val="001D41C0"/>
    <w:rsid w:val="001D5751"/>
    <w:rsid w:val="001D5EB9"/>
    <w:rsid w:val="001D613D"/>
    <w:rsid w:val="001D61E7"/>
    <w:rsid w:val="001D656B"/>
    <w:rsid w:val="001D7599"/>
    <w:rsid w:val="001E1F5F"/>
    <w:rsid w:val="001E56AD"/>
    <w:rsid w:val="001E794D"/>
    <w:rsid w:val="001F3C62"/>
    <w:rsid w:val="001F3FBC"/>
    <w:rsid w:val="001F4CA9"/>
    <w:rsid w:val="001F5576"/>
    <w:rsid w:val="001F56B7"/>
    <w:rsid w:val="001F57B5"/>
    <w:rsid w:val="001F6DAC"/>
    <w:rsid w:val="001F7282"/>
    <w:rsid w:val="001F7369"/>
    <w:rsid w:val="001F75CC"/>
    <w:rsid w:val="001F76CE"/>
    <w:rsid w:val="002006F4"/>
    <w:rsid w:val="00200EBB"/>
    <w:rsid w:val="00201A30"/>
    <w:rsid w:val="0020246E"/>
    <w:rsid w:val="0020388C"/>
    <w:rsid w:val="002044BC"/>
    <w:rsid w:val="00205793"/>
    <w:rsid w:val="002079E5"/>
    <w:rsid w:val="00207C37"/>
    <w:rsid w:val="00210DED"/>
    <w:rsid w:val="00210E83"/>
    <w:rsid w:val="0021129C"/>
    <w:rsid w:val="002137F7"/>
    <w:rsid w:val="0021490C"/>
    <w:rsid w:val="00214BC3"/>
    <w:rsid w:val="00215DBC"/>
    <w:rsid w:val="002163A4"/>
    <w:rsid w:val="00223C0D"/>
    <w:rsid w:val="0022484F"/>
    <w:rsid w:val="00225146"/>
    <w:rsid w:val="002263D4"/>
    <w:rsid w:val="00226CEC"/>
    <w:rsid w:val="0023090C"/>
    <w:rsid w:val="00232844"/>
    <w:rsid w:val="00233AD4"/>
    <w:rsid w:val="002353DC"/>
    <w:rsid w:val="00235A0F"/>
    <w:rsid w:val="00235A93"/>
    <w:rsid w:val="0023624B"/>
    <w:rsid w:val="0023647E"/>
    <w:rsid w:val="00240F5B"/>
    <w:rsid w:val="002423EA"/>
    <w:rsid w:val="00242F1A"/>
    <w:rsid w:val="00243F1D"/>
    <w:rsid w:val="00245350"/>
    <w:rsid w:val="002467C9"/>
    <w:rsid w:val="00251177"/>
    <w:rsid w:val="00251183"/>
    <w:rsid w:val="00252EAF"/>
    <w:rsid w:val="0025389E"/>
    <w:rsid w:val="00254E45"/>
    <w:rsid w:val="00255568"/>
    <w:rsid w:val="002562AC"/>
    <w:rsid w:val="00257DBA"/>
    <w:rsid w:val="002600F0"/>
    <w:rsid w:val="0026117C"/>
    <w:rsid w:val="00263B14"/>
    <w:rsid w:val="00265AF3"/>
    <w:rsid w:val="0026746B"/>
    <w:rsid w:val="002677AE"/>
    <w:rsid w:val="0027104F"/>
    <w:rsid w:val="002722C6"/>
    <w:rsid w:val="0027236C"/>
    <w:rsid w:val="002725C0"/>
    <w:rsid w:val="00273E4D"/>
    <w:rsid w:val="002749FB"/>
    <w:rsid w:val="00275760"/>
    <w:rsid w:val="00276293"/>
    <w:rsid w:val="002809A4"/>
    <w:rsid w:val="00280A20"/>
    <w:rsid w:val="00282BE8"/>
    <w:rsid w:val="00286E6D"/>
    <w:rsid w:val="00287384"/>
    <w:rsid w:val="002878C8"/>
    <w:rsid w:val="00287FF2"/>
    <w:rsid w:val="002909D6"/>
    <w:rsid w:val="00290F18"/>
    <w:rsid w:val="0029421E"/>
    <w:rsid w:val="002973A3"/>
    <w:rsid w:val="002A1EE3"/>
    <w:rsid w:val="002A209B"/>
    <w:rsid w:val="002A2707"/>
    <w:rsid w:val="002A41BB"/>
    <w:rsid w:val="002A4D8B"/>
    <w:rsid w:val="002A5472"/>
    <w:rsid w:val="002A653A"/>
    <w:rsid w:val="002A6B58"/>
    <w:rsid w:val="002A6F21"/>
    <w:rsid w:val="002A730A"/>
    <w:rsid w:val="002B0673"/>
    <w:rsid w:val="002B2321"/>
    <w:rsid w:val="002B24D1"/>
    <w:rsid w:val="002B2A8E"/>
    <w:rsid w:val="002B4B1D"/>
    <w:rsid w:val="002B4C52"/>
    <w:rsid w:val="002B5351"/>
    <w:rsid w:val="002B56F5"/>
    <w:rsid w:val="002B677A"/>
    <w:rsid w:val="002B6F7B"/>
    <w:rsid w:val="002B7608"/>
    <w:rsid w:val="002B779D"/>
    <w:rsid w:val="002B7B4D"/>
    <w:rsid w:val="002C08F6"/>
    <w:rsid w:val="002C0CC8"/>
    <w:rsid w:val="002C18CD"/>
    <w:rsid w:val="002C2AC0"/>
    <w:rsid w:val="002C42EB"/>
    <w:rsid w:val="002C4695"/>
    <w:rsid w:val="002C5AED"/>
    <w:rsid w:val="002C60BD"/>
    <w:rsid w:val="002C650C"/>
    <w:rsid w:val="002C6B8A"/>
    <w:rsid w:val="002C7A42"/>
    <w:rsid w:val="002D03E0"/>
    <w:rsid w:val="002D1912"/>
    <w:rsid w:val="002D35B2"/>
    <w:rsid w:val="002D49B3"/>
    <w:rsid w:val="002D4D5D"/>
    <w:rsid w:val="002D6A00"/>
    <w:rsid w:val="002D728F"/>
    <w:rsid w:val="002D7C4D"/>
    <w:rsid w:val="002E0426"/>
    <w:rsid w:val="002E1A93"/>
    <w:rsid w:val="002E1BA1"/>
    <w:rsid w:val="002E1C8A"/>
    <w:rsid w:val="002E4222"/>
    <w:rsid w:val="002E598A"/>
    <w:rsid w:val="002E69D7"/>
    <w:rsid w:val="002E79AF"/>
    <w:rsid w:val="002F0537"/>
    <w:rsid w:val="002F1C25"/>
    <w:rsid w:val="002F23DC"/>
    <w:rsid w:val="002F285E"/>
    <w:rsid w:val="002F2B76"/>
    <w:rsid w:val="002F3F26"/>
    <w:rsid w:val="002F4033"/>
    <w:rsid w:val="002F4C44"/>
    <w:rsid w:val="002F4F80"/>
    <w:rsid w:val="002F558B"/>
    <w:rsid w:val="002F7C3A"/>
    <w:rsid w:val="00301BE6"/>
    <w:rsid w:val="00302335"/>
    <w:rsid w:val="0030310C"/>
    <w:rsid w:val="00304D24"/>
    <w:rsid w:val="0030745D"/>
    <w:rsid w:val="00307A3B"/>
    <w:rsid w:val="003110C6"/>
    <w:rsid w:val="00312AD0"/>
    <w:rsid w:val="0031328F"/>
    <w:rsid w:val="00313749"/>
    <w:rsid w:val="00314764"/>
    <w:rsid w:val="00314948"/>
    <w:rsid w:val="00314B33"/>
    <w:rsid w:val="00314D16"/>
    <w:rsid w:val="003153A1"/>
    <w:rsid w:val="00315672"/>
    <w:rsid w:val="003157F7"/>
    <w:rsid w:val="003162F6"/>
    <w:rsid w:val="00316F63"/>
    <w:rsid w:val="0031775E"/>
    <w:rsid w:val="00317B16"/>
    <w:rsid w:val="00320AD6"/>
    <w:rsid w:val="003211B7"/>
    <w:rsid w:val="00321D7D"/>
    <w:rsid w:val="00323AC6"/>
    <w:rsid w:val="003255F3"/>
    <w:rsid w:val="00325B84"/>
    <w:rsid w:val="00326035"/>
    <w:rsid w:val="003265EA"/>
    <w:rsid w:val="00330B9A"/>
    <w:rsid w:val="0033171C"/>
    <w:rsid w:val="0033178D"/>
    <w:rsid w:val="00331E38"/>
    <w:rsid w:val="00332C87"/>
    <w:rsid w:val="00333106"/>
    <w:rsid w:val="003359D3"/>
    <w:rsid w:val="00335C03"/>
    <w:rsid w:val="00335FAD"/>
    <w:rsid w:val="00336AED"/>
    <w:rsid w:val="00337970"/>
    <w:rsid w:val="00337E2C"/>
    <w:rsid w:val="00340322"/>
    <w:rsid w:val="00341DDD"/>
    <w:rsid w:val="00341E97"/>
    <w:rsid w:val="00342E23"/>
    <w:rsid w:val="00342EF0"/>
    <w:rsid w:val="00344872"/>
    <w:rsid w:val="00345338"/>
    <w:rsid w:val="003475C7"/>
    <w:rsid w:val="00351FF4"/>
    <w:rsid w:val="00353F3A"/>
    <w:rsid w:val="003545EB"/>
    <w:rsid w:val="003546C9"/>
    <w:rsid w:val="00355E28"/>
    <w:rsid w:val="00357908"/>
    <w:rsid w:val="00357BF3"/>
    <w:rsid w:val="00360882"/>
    <w:rsid w:val="00360EE9"/>
    <w:rsid w:val="00362576"/>
    <w:rsid w:val="003631A0"/>
    <w:rsid w:val="00364C36"/>
    <w:rsid w:val="003654DF"/>
    <w:rsid w:val="00366B32"/>
    <w:rsid w:val="00367606"/>
    <w:rsid w:val="00367751"/>
    <w:rsid w:val="00367C4C"/>
    <w:rsid w:val="00371591"/>
    <w:rsid w:val="00372166"/>
    <w:rsid w:val="0037385D"/>
    <w:rsid w:val="00373E7D"/>
    <w:rsid w:val="00374423"/>
    <w:rsid w:val="00374A98"/>
    <w:rsid w:val="00375E8F"/>
    <w:rsid w:val="00377CDF"/>
    <w:rsid w:val="003821B1"/>
    <w:rsid w:val="00382B29"/>
    <w:rsid w:val="00384A61"/>
    <w:rsid w:val="00384F43"/>
    <w:rsid w:val="003852A4"/>
    <w:rsid w:val="00385692"/>
    <w:rsid w:val="00385A8A"/>
    <w:rsid w:val="003874E8"/>
    <w:rsid w:val="00391159"/>
    <w:rsid w:val="00391770"/>
    <w:rsid w:val="003923A3"/>
    <w:rsid w:val="00392747"/>
    <w:rsid w:val="0039291A"/>
    <w:rsid w:val="00394899"/>
    <w:rsid w:val="0039492C"/>
    <w:rsid w:val="0039538F"/>
    <w:rsid w:val="0039681D"/>
    <w:rsid w:val="00396DB7"/>
    <w:rsid w:val="00397094"/>
    <w:rsid w:val="0039767C"/>
    <w:rsid w:val="0039781F"/>
    <w:rsid w:val="003A2449"/>
    <w:rsid w:val="003A36B7"/>
    <w:rsid w:val="003A3A59"/>
    <w:rsid w:val="003A3DC1"/>
    <w:rsid w:val="003A4086"/>
    <w:rsid w:val="003A47FD"/>
    <w:rsid w:val="003A482E"/>
    <w:rsid w:val="003A50C0"/>
    <w:rsid w:val="003A5154"/>
    <w:rsid w:val="003A6842"/>
    <w:rsid w:val="003A7000"/>
    <w:rsid w:val="003A7AB3"/>
    <w:rsid w:val="003B160B"/>
    <w:rsid w:val="003B19B2"/>
    <w:rsid w:val="003B2F4B"/>
    <w:rsid w:val="003B4035"/>
    <w:rsid w:val="003B4BFC"/>
    <w:rsid w:val="003B5ADC"/>
    <w:rsid w:val="003B6342"/>
    <w:rsid w:val="003C158C"/>
    <w:rsid w:val="003C183B"/>
    <w:rsid w:val="003C18FE"/>
    <w:rsid w:val="003C3D55"/>
    <w:rsid w:val="003C5A86"/>
    <w:rsid w:val="003C63DB"/>
    <w:rsid w:val="003C66E6"/>
    <w:rsid w:val="003C7CFD"/>
    <w:rsid w:val="003D08F7"/>
    <w:rsid w:val="003D0B50"/>
    <w:rsid w:val="003D1E15"/>
    <w:rsid w:val="003D2FC3"/>
    <w:rsid w:val="003D32BA"/>
    <w:rsid w:val="003D4718"/>
    <w:rsid w:val="003D4792"/>
    <w:rsid w:val="003D4ED0"/>
    <w:rsid w:val="003D5739"/>
    <w:rsid w:val="003D58AF"/>
    <w:rsid w:val="003D6A2E"/>
    <w:rsid w:val="003D6D42"/>
    <w:rsid w:val="003D73FB"/>
    <w:rsid w:val="003D7770"/>
    <w:rsid w:val="003D7F3B"/>
    <w:rsid w:val="003E019B"/>
    <w:rsid w:val="003E18E4"/>
    <w:rsid w:val="003E1C10"/>
    <w:rsid w:val="003E2C90"/>
    <w:rsid w:val="003E32AC"/>
    <w:rsid w:val="003E394F"/>
    <w:rsid w:val="003E3A71"/>
    <w:rsid w:val="003E3FAB"/>
    <w:rsid w:val="003E42E2"/>
    <w:rsid w:val="003E67E2"/>
    <w:rsid w:val="003E6F5A"/>
    <w:rsid w:val="003F1151"/>
    <w:rsid w:val="003F12E4"/>
    <w:rsid w:val="003F140D"/>
    <w:rsid w:val="003F1A19"/>
    <w:rsid w:val="003F1D02"/>
    <w:rsid w:val="003F2E78"/>
    <w:rsid w:val="003F2EC5"/>
    <w:rsid w:val="003F2F29"/>
    <w:rsid w:val="003F2FCB"/>
    <w:rsid w:val="003F3D87"/>
    <w:rsid w:val="003F3DEE"/>
    <w:rsid w:val="003F47E6"/>
    <w:rsid w:val="003F523B"/>
    <w:rsid w:val="003F7DC3"/>
    <w:rsid w:val="00400466"/>
    <w:rsid w:val="004007DE"/>
    <w:rsid w:val="00401B34"/>
    <w:rsid w:val="00401E12"/>
    <w:rsid w:val="00402B33"/>
    <w:rsid w:val="00403812"/>
    <w:rsid w:val="00403FBA"/>
    <w:rsid w:val="0040570C"/>
    <w:rsid w:val="00405B3B"/>
    <w:rsid w:val="00406AA1"/>
    <w:rsid w:val="00411133"/>
    <w:rsid w:val="00411519"/>
    <w:rsid w:val="004122A9"/>
    <w:rsid w:val="00413CAA"/>
    <w:rsid w:val="00414369"/>
    <w:rsid w:val="004167DE"/>
    <w:rsid w:val="0041735D"/>
    <w:rsid w:val="004215CC"/>
    <w:rsid w:val="00421E2E"/>
    <w:rsid w:val="00422C4F"/>
    <w:rsid w:val="00423429"/>
    <w:rsid w:val="00423A7A"/>
    <w:rsid w:val="0042667D"/>
    <w:rsid w:val="00426CDD"/>
    <w:rsid w:val="00427B5D"/>
    <w:rsid w:val="00430365"/>
    <w:rsid w:val="00430A7B"/>
    <w:rsid w:val="00430CBF"/>
    <w:rsid w:val="00430D28"/>
    <w:rsid w:val="00433FA3"/>
    <w:rsid w:val="0043440A"/>
    <w:rsid w:val="0043497A"/>
    <w:rsid w:val="00440D99"/>
    <w:rsid w:val="00441348"/>
    <w:rsid w:val="004414A5"/>
    <w:rsid w:val="00442CE0"/>
    <w:rsid w:val="00443A19"/>
    <w:rsid w:val="00444854"/>
    <w:rsid w:val="004464D6"/>
    <w:rsid w:val="0044680E"/>
    <w:rsid w:val="00450308"/>
    <w:rsid w:val="004503F8"/>
    <w:rsid w:val="00452CF3"/>
    <w:rsid w:val="004530C1"/>
    <w:rsid w:val="004535ED"/>
    <w:rsid w:val="00455260"/>
    <w:rsid w:val="004565E5"/>
    <w:rsid w:val="0045720F"/>
    <w:rsid w:val="00457610"/>
    <w:rsid w:val="00460FDE"/>
    <w:rsid w:val="004619F5"/>
    <w:rsid w:val="00463162"/>
    <w:rsid w:val="00463AB7"/>
    <w:rsid w:val="0046475B"/>
    <w:rsid w:val="0046507B"/>
    <w:rsid w:val="00465350"/>
    <w:rsid w:val="00466AA1"/>
    <w:rsid w:val="00470C5C"/>
    <w:rsid w:val="0047110D"/>
    <w:rsid w:val="004719DE"/>
    <w:rsid w:val="0047219F"/>
    <w:rsid w:val="004732EF"/>
    <w:rsid w:val="004734B4"/>
    <w:rsid w:val="00474310"/>
    <w:rsid w:val="004748A4"/>
    <w:rsid w:val="00476A7B"/>
    <w:rsid w:val="00477550"/>
    <w:rsid w:val="004775A3"/>
    <w:rsid w:val="00477D05"/>
    <w:rsid w:val="004804B2"/>
    <w:rsid w:val="0048060B"/>
    <w:rsid w:val="0048101F"/>
    <w:rsid w:val="004816B9"/>
    <w:rsid w:val="00481759"/>
    <w:rsid w:val="00483934"/>
    <w:rsid w:val="00483F4E"/>
    <w:rsid w:val="00484344"/>
    <w:rsid w:val="004843EA"/>
    <w:rsid w:val="00484887"/>
    <w:rsid w:val="0048493A"/>
    <w:rsid w:val="00484A2A"/>
    <w:rsid w:val="00485181"/>
    <w:rsid w:val="00486409"/>
    <w:rsid w:val="0048666B"/>
    <w:rsid w:val="00487749"/>
    <w:rsid w:val="004902F6"/>
    <w:rsid w:val="004920A1"/>
    <w:rsid w:val="00492A8D"/>
    <w:rsid w:val="00492BAA"/>
    <w:rsid w:val="004941D8"/>
    <w:rsid w:val="00496A12"/>
    <w:rsid w:val="00496FC2"/>
    <w:rsid w:val="00497954"/>
    <w:rsid w:val="00497DC7"/>
    <w:rsid w:val="00497EAD"/>
    <w:rsid w:val="004A18A6"/>
    <w:rsid w:val="004A22E4"/>
    <w:rsid w:val="004A2E47"/>
    <w:rsid w:val="004A3A11"/>
    <w:rsid w:val="004A3F9F"/>
    <w:rsid w:val="004A4134"/>
    <w:rsid w:val="004A4DB3"/>
    <w:rsid w:val="004A60D0"/>
    <w:rsid w:val="004A64B0"/>
    <w:rsid w:val="004A6891"/>
    <w:rsid w:val="004A6BB5"/>
    <w:rsid w:val="004A7F97"/>
    <w:rsid w:val="004B12F9"/>
    <w:rsid w:val="004B34EF"/>
    <w:rsid w:val="004B37EB"/>
    <w:rsid w:val="004B493D"/>
    <w:rsid w:val="004B67A1"/>
    <w:rsid w:val="004B68C8"/>
    <w:rsid w:val="004C01B5"/>
    <w:rsid w:val="004C053C"/>
    <w:rsid w:val="004C0CF5"/>
    <w:rsid w:val="004C19BF"/>
    <w:rsid w:val="004C2FD6"/>
    <w:rsid w:val="004C38E3"/>
    <w:rsid w:val="004C3C79"/>
    <w:rsid w:val="004C40E1"/>
    <w:rsid w:val="004C4EDB"/>
    <w:rsid w:val="004C4FDE"/>
    <w:rsid w:val="004C503C"/>
    <w:rsid w:val="004C6188"/>
    <w:rsid w:val="004C780F"/>
    <w:rsid w:val="004C7C81"/>
    <w:rsid w:val="004C7D05"/>
    <w:rsid w:val="004C7E0C"/>
    <w:rsid w:val="004D1991"/>
    <w:rsid w:val="004D211F"/>
    <w:rsid w:val="004D2E8C"/>
    <w:rsid w:val="004D3273"/>
    <w:rsid w:val="004D34F9"/>
    <w:rsid w:val="004D3CB7"/>
    <w:rsid w:val="004D4C46"/>
    <w:rsid w:val="004D4C8B"/>
    <w:rsid w:val="004D5365"/>
    <w:rsid w:val="004D56C6"/>
    <w:rsid w:val="004D6D79"/>
    <w:rsid w:val="004E0290"/>
    <w:rsid w:val="004E037C"/>
    <w:rsid w:val="004E06D3"/>
    <w:rsid w:val="004E2692"/>
    <w:rsid w:val="004E28DA"/>
    <w:rsid w:val="004E318E"/>
    <w:rsid w:val="004E59C0"/>
    <w:rsid w:val="004E5E82"/>
    <w:rsid w:val="004E613D"/>
    <w:rsid w:val="004E7054"/>
    <w:rsid w:val="004E7356"/>
    <w:rsid w:val="004E7484"/>
    <w:rsid w:val="004E768C"/>
    <w:rsid w:val="004E7E29"/>
    <w:rsid w:val="004E7F8C"/>
    <w:rsid w:val="004E7FFD"/>
    <w:rsid w:val="004F0330"/>
    <w:rsid w:val="004F052B"/>
    <w:rsid w:val="004F08BA"/>
    <w:rsid w:val="004F0B2D"/>
    <w:rsid w:val="004F1876"/>
    <w:rsid w:val="004F2CFE"/>
    <w:rsid w:val="004F3561"/>
    <w:rsid w:val="004F378F"/>
    <w:rsid w:val="004F40AC"/>
    <w:rsid w:val="004F4100"/>
    <w:rsid w:val="004F44CB"/>
    <w:rsid w:val="004F59AD"/>
    <w:rsid w:val="004F5ADF"/>
    <w:rsid w:val="00500162"/>
    <w:rsid w:val="00500A24"/>
    <w:rsid w:val="00502095"/>
    <w:rsid w:val="00502C0C"/>
    <w:rsid w:val="00502D04"/>
    <w:rsid w:val="00502F75"/>
    <w:rsid w:val="00503872"/>
    <w:rsid w:val="00506E7A"/>
    <w:rsid w:val="00511CFD"/>
    <w:rsid w:val="00514E35"/>
    <w:rsid w:val="005166ED"/>
    <w:rsid w:val="00516956"/>
    <w:rsid w:val="00517678"/>
    <w:rsid w:val="00522D23"/>
    <w:rsid w:val="00522EF5"/>
    <w:rsid w:val="005253B3"/>
    <w:rsid w:val="0052564A"/>
    <w:rsid w:val="00533622"/>
    <w:rsid w:val="00533869"/>
    <w:rsid w:val="00535D6F"/>
    <w:rsid w:val="005364DE"/>
    <w:rsid w:val="00537AB0"/>
    <w:rsid w:val="00537B76"/>
    <w:rsid w:val="00540DF2"/>
    <w:rsid w:val="0054147F"/>
    <w:rsid w:val="00542524"/>
    <w:rsid w:val="00544D05"/>
    <w:rsid w:val="005453FC"/>
    <w:rsid w:val="005466A3"/>
    <w:rsid w:val="0054691E"/>
    <w:rsid w:val="00546FB4"/>
    <w:rsid w:val="00547234"/>
    <w:rsid w:val="00547A15"/>
    <w:rsid w:val="00550B09"/>
    <w:rsid w:val="00551438"/>
    <w:rsid w:val="00553C2E"/>
    <w:rsid w:val="00553ED6"/>
    <w:rsid w:val="00553F9A"/>
    <w:rsid w:val="00554F99"/>
    <w:rsid w:val="005558E6"/>
    <w:rsid w:val="00555E73"/>
    <w:rsid w:val="00557A7F"/>
    <w:rsid w:val="00560484"/>
    <w:rsid w:val="0056050A"/>
    <w:rsid w:val="00560AF0"/>
    <w:rsid w:val="005616C3"/>
    <w:rsid w:val="00561A42"/>
    <w:rsid w:val="00561DEA"/>
    <w:rsid w:val="005644E2"/>
    <w:rsid w:val="00564D13"/>
    <w:rsid w:val="0056523B"/>
    <w:rsid w:val="005652CC"/>
    <w:rsid w:val="005655BD"/>
    <w:rsid w:val="00565935"/>
    <w:rsid w:val="00565E37"/>
    <w:rsid w:val="00566802"/>
    <w:rsid w:val="005669A1"/>
    <w:rsid w:val="00567C01"/>
    <w:rsid w:val="00570D8F"/>
    <w:rsid w:val="005711D7"/>
    <w:rsid w:val="00571B4A"/>
    <w:rsid w:val="005721D6"/>
    <w:rsid w:val="00573087"/>
    <w:rsid w:val="00573A1C"/>
    <w:rsid w:val="00574014"/>
    <w:rsid w:val="00574363"/>
    <w:rsid w:val="00574406"/>
    <w:rsid w:val="00576413"/>
    <w:rsid w:val="00576D09"/>
    <w:rsid w:val="0057705B"/>
    <w:rsid w:val="00580559"/>
    <w:rsid w:val="00583026"/>
    <w:rsid w:val="00584206"/>
    <w:rsid w:val="0058422A"/>
    <w:rsid w:val="00584BD2"/>
    <w:rsid w:val="0058582D"/>
    <w:rsid w:val="00585BA5"/>
    <w:rsid w:val="00592044"/>
    <w:rsid w:val="00592A81"/>
    <w:rsid w:val="00592AA5"/>
    <w:rsid w:val="00593B37"/>
    <w:rsid w:val="00594455"/>
    <w:rsid w:val="0059471A"/>
    <w:rsid w:val="00595917"/>
    <w:rsid w:val="00596299"/>
    <w:rsid w:val="0059E560"/>
    <w:rsid w:val="005A0865"/>
    <w:rsid w:val="005A174F"/>
    <w:rsid w:val="005A1F8B"/>
    <w:rsid w:val="005A743F"/>
    <w:rsid w:val="005A7FCC"/>
    <w:rsid w:val="005B13AE"/>
    <w:rsid w:val="005B2AFA"/>
    <w:rsid w:val="005B30AC"/>
    <w:rsid w:val="005B34BF"/>
    <w:rsid w:val="005B41AB"/>
    <w:rsid w:val="005B47B9"/>
    <w:rsid w:val="005B4A09"/>
    <w:rsid w:val="005B4D7E"/>
    <w:rsid w:val="005B526C"/>
    <w:rsid w:val="005B7A03"/>
    <w:rsid w:val="005B7EFA"/>
    <w:rsid w:val="005C1DDB"/>
    <w:rsid w:val="005C302C"/>
    <w:rsid w:val="005C5609"/>
    <w:rsid w:val="005C56CC"/>
    <w:rsid w:val="005C593F"/>
    <w:rsid w:val="005C5B33"/>
    <w:rsid w:val="005D0856"/>
    <w:rsid w:val="005D0FF7"/>
    <w:rsid w:val="005D132A"/>
    <w:rsid w:val="005D33C5"/>
    <w:rsid w:val="005D3CE4"/>
    <w:rsid w:val="005D4488"/>
    <w:rsid w:val="005D4961"/>
    <w:rsid w:val="005D6DE7"/>
    <w:rsid w:val="005D7315"/>
    <w:rsid w:val="005D76B7"/>
    <w:rsid w:val="005E01C1"/>
    <w:rsid w:val="005E045C"/>
    <w:rsid w:val="005E1ADD"/>
    <w:rsid w:val="005E27EA"/>
    <w:rsid w:val="005E2FAC"/>
    <w:rsid w:val="005E4490"/>
    <w:rsid w:val="005E495D"/>
    <w:rsid w:val="005E655C"/>
    <w:rsid w:val="005E6656"/>
    <w:rsid w:val="005F08A9"/>
    <w:rsid w:val="005F0941"/>
    <w:rsid w:val="005F0C47"/>
    <w:rsid w:val="005F415D"/>
    <w:rsid w:val="005F4859"/>
    <w:rsid w:val="005F4B1C"/>
    <w:rsid w:val="005F50F3"/>
    <w:rsid w:val="005F55D6"/>
    <w:rsid w:val="005F66EB"/>
    <w:rsid w:val="005F680E"/>
    <w:rsid w:val="005F6A39"/>
    <w:rsid w:val="005F6BD2"/>
    <w:rsid w:val="005F78AC"/>
    <w:rsid w:val="00600326"/>
    <w:rsid w:val="00600B05"/>
    <w:rsid w:val="0060107A"/>
    <w:rsid w:val="0060315E"/>
    <w:rsid w:val="00603A09"/>
    <w:rsid w:val="00604DD8"/>
    <w:rsid w:val="0060541C"/>
    <w:rsid w:val="006054A6"/>
    <w:rsid w:val="00605802"/>
    <w:rsid w:val="00605EFF"/>
    <w:rsid w:val="006103B9"/>
    <w:rsid w:val="0061094C"/>
    <w:rsid w:val="006115E2"/>
    <w:rsid w:val="00611CA2"/>
    <w:rsid w:val="00613D56"/>
    <w:rsid w:val="00614588"/>
    <w:rsid w:val="00614838"/>
    <w:rsid w:val="006149E6"/>
    <w:rsid w:val="00615327"/>
    <w:rsid w:val="00615B69"/>
    <w:rsid w:val="0061700D"/>
    <w:rsid w:val="006201CE"/>
    <w:rsid w:val="00622550"/>
    <w:rsid w:val="00623370"/>
    <w:rsid w:val="006246BE"/>
    <w:rsid w:val="0062477B"/>
    <w:rsid w:val="00624CD3"/>
    <w:rsid w:val="006251C3"/>
    <w:rsid w:val="006258F0"/>
    <w:rsid w:val="006259DA"/>
    <w:rsid w:val="00625AD3"/>
    <w:rsid w:val="00625B7A"/>
    <w:rsid w:val="00626215"/>
    <w:rsid w:val="00626296"/>
    <w:rsid w:val="006269FD"/>
    <w:rsid w:val="00630AA7"/>
    <w:rsid w:val="006312FD"/>
    <w:rsid w:val="0063291B"/>
    <w:rsid w:val="00636591"/>
    <w:rsid w:val="006368A3"/>
    <w:rsid w:val="00641B12"/>
    <w:rsid w:val="00641EC7"/>
    <w:rsid w:val="00642412"/>
    <w:rsid w:val="00642BC6"/>
    <w:rsid w:val="00643E88"/>
    <w:rsid w:val="00644EF4"/>
    <w:rsid w:val="006462E6"/>
    <w:rsid w:val="00650B33"/>
    <w:rsid w:val="0065321F"/>
    <w:rsid w:val="006572F3"/>
    <w:rsid w:val="0066095B"/>
    <w:rsid w:val="0066192E"/>
    <w:rsid w:val="006630CD"/>
    <w:rsid w:val="0066311A"/>
    <w:rsid w:val="00664593"/>
    <w:rsid w:val="00665DFD"/>
    <w:rsid w:val="00665E62"/>
    <w:rsid w:val="006672F0"/>
    <w:rsid w:val="0067029C"/>
    <w:rsid w:val="00670A19"/>
    <w:rsid w:val="00670CC7"/>
    <w:rsid w:val="0067115F"/>
    <w:rsid w:val="00672CE5"/>
    <w:rsid w:val="00673181"/>
    <w:rsid w:val="00676D19"/>
    <w:rsid w:val="00677A9A"/>
    <w:rsid w:val="00677E49"/>
    <w:rsid w:val="00681DE1"/>
    <w:rsid w:val="006849CD"/>
    <w:rsid w:val="00684AD0"/>
    <w:rsid w:val="00684CC9"/>
    <w:rsid w:val="00691099"/>
    <w:rsid w:val="0069122B"/>
    <w:rsid w:val="006919CA"/>
    <w:rsid w:val="006922E9"/>
    <w:rsid w:val="00692EDA"/>
    <w:rsid w:val="00692FA9"/>
    <w:rsid w:val="00695945"/>
    <w:rsid w:val="006974F1"/>
    <w:rsid w:val="006978E1"/>
    <w:rsid w:val="006A0C98"/>
    <w:rsid w:val="006A0F08"/>
    <w:rsid w:val="006A1A1C"/>
    <w:rsid w:val="006A225E"/>
    <w:rsid w:val="006A2EF4"/>
    <w:rsid w:val="006A33F0"/>
    <w:rsid w:val="006A4400"/>
    <w:rsid w:val="006A5AED"/>
    <w:rsid w:val="006A6209"/>
    <w:rsid w:val="006A6683"/>
    <w:rsid w:val="006B03C9"/>
    <w:rsid w:val="006B070C"/>
    <w:rsid w:val="006B12BC"/>
    <w:rsid w:val="006B2D8C"/>
    <w:rsid w:val="006B2FDA"/>
    <w:rsid w:val="006B364A"/>
    <w:rsid w:val="006B36BD"/>
    <w:rsid w:val="006B3A0B"/>
    <w:rsid w:val="006B4025"/>
    <w:rsid w:val="006B4B0B"/>
    <w:rsid w:val="006B68FE"/>
    <w:rsid w:val="006B6FE9"/>
    <w:rsid w:val="006B74DF"/>
    <w:rsid w:val="006B7A73"/>
    <w:rsid w:val="006C0ADD"/>
    <w:rsid w:val="006C3E1C"/>
    <w:rsid w:val="006C5811"/>
    <w:rsid w:val="006C5879"/>
    <w:rsid w:val="006C5D7E"/>
    <w:rsid w:val="006C6109"/>
    <w:rsid w:val="006D0236"/>
    <w:rsid w:val="006D1188"/>
    <w:rsid w:val="006D3055"/>
    <w:rsid w:val="006D4C5B"/>
    <w:rsid w:val="006D4DCB"/>
    <w:rsid w:val="006D5AE9"/>
    <w:rsid w:val="006D6A81"/>
    <w:rsid w:val="006E17AC"/>
    <w:rsid w:val="006E1BBE"/>
    <w:rsid w:val="006E2BDD"/>
    <w:rsid w:val="006E3361"/>
    <w:rsid w:val="006E3E73"/>
    <w:rsid w:val="006E46D9"/>
    <w:rsid w:val="006E4E16"/>
    <w:rsid w:val="006E4ED0"/>
    <w:rsid w:val="006E4F01"/>
    <w:rsid w:val="006E6F9F"/>
    <w:rsid w:val="006F1429"/>
    <w:rsid w:val="006F1548"/>
    <w:rsid w:val="006F1E91"/>
    <w:rsid w:val="006F2E69"/>
    <w:rsid w:val="006F327F"/>
    <w:rsid w:val="006F5054"/>
    <w:rsid w:val="006F6549"/>
    <w:rsid w:val="006F696B"/>
    <w:rsid w:val="006F7817"/>
    <w:rsid w:val="00701478"/>
    <w:rsid w:val="007017AC"/>
    <w:rsid w:val="00701E66"/>
    <w:rsid w:val="007027DE"/>
    <w:rsid w:val="00702DC9"/>
    <w:rsid w:val="007030A6"/>
    <w:rsid w:val="00703D57"/>
    <w:rsid w:val="007041BD"/>
    <w:rsid w:val="0070431F"/>
    <w:rsid w:val="00705AE1"/>
    <w:rsid w:val="0070717D"/>
    <w:rsid w:val="00707D9D"/>
    <w:rsid w:val="007116DE"/>
    <w:rsid w:val="00711B31"/>
    <w:rsid w:val="00711BB9"/>
    <w:rsid w:val="00711D97"/>
    <w:rsid w:val="007121E1"/>
    <w:rsid w:val="007164F9"/>
    <w:rsid w:val="00717439"/>
    <w:rsid w:val="00720622"/>
    <w:rsid w:val="00722354"/>
    <w:rsid w:val="0072299D"/>
    <w:rsid w:val="00722A11"/>
    <w:rsid w:val="007235D4"/>
    <w:rsid w:val="007247FC"/>
    <w:rsid w:val="007248F0"/>
    <w:rsid w:val="00725338"/>
    <w:rsid w:val="00727CD2"/>
    <w:rsid w:val="007313E5"/>
    <w:rsid w:val="00731B1E"/>
    <w:rsid w:val="00731B25"/>
    <w:rsid w:val="00732B4A"/>
    <w:rsid w:val="007354C3"/>
    <w:rsid w:val="00736A21"/>
    <w:rsid w:val="00736C4B"/>
    <w:rsid w:val="00736D48"/>
    <w:rsid w:val="0073722B"/>
    <w:rsid w:val="00737C97"/>
    <w:rsid w:val="00740A82"/>
    <w:rsid w:val="00742B76"/>
    <w:rsid w:val="00742F6E"/>
    <w:rsid w:val="00744361"/>
    <w:rsid w:val="007444E6"/>
    <w:rsid w:val="00745228"/>
    <w:rsid w:val="00745384"/>
    <w:rsid w:val="00747052"/>
    <w:rsid w:val="0075004E"/>
    <w:rsid w:val="00750EF6"/>
    <w:rsid w:val="00751061"/>
    <w:rsid w:val="00751744"/>
    <w:rsid w:val="0075307F"/>
    <w:rsid w:val="0075366B"/>
    <w:rsid w:val="00753749"/>
    <w:rsid w:val="0075407E"/>
    <w:rsid w:val="00754161"/>
    <w:rsid w:val="0075462A"/>
    <w:rsid w:val="007554E5"/>
    <w:rsid w:val="00755A14"/>
    <w:rsid w:val="00755DCC"/>
    <w:rsid w:val="007561B7"/>
    <w:rsid w:val="00756670"/>
    <w:rsid w:val="00756DE7"/>
    <w:rsid w:val="00757D72"/>
    <w:rsid w:val="007603D1"/>
    <w:rsid w:val="00761197"/>
    <w:rsid w:val="007620F2"/>
    <w:rsid w:val="007626A9"/>
    <w:rsid w:val="007626CF"/>
    <w:rsid w:val="00763761"/>
    <w:rsid w:val="00763EEF"/>
    <w:rsid w:val="00765AEB"/>
    <w:rsid w:val="00767074"/>
    <w:rsid w:val="007671CA"/>
    <w:rsid w:val="0077001C"/>
    <w:rsid w:val="00770BCE"/>
    <w:rsid w:val="00770F57"/>
    <w:rsid w:val="00771007"/>
    <w:rsid w:val="00771246"/>
    <w:rsid w:val="007719A8"/>
    <w:rsid w:val="00771E83"/>
    <w:rsid w:val="00773D48"/>
    <w:rsid w:val="007744A7"/>
    <w:rsid w:val="00774BF1"/>
    <w:rsid w:val="00775645"/>
    <w:rsid w:val="0077570C"/>
    <w:rsid w:val="00775D4E"/>
    <w:rsid w:val="00777658"/>
    <w:rsid w:val="007807D1"/>
    <w:rsid w:val="00780990"/>
    <w:rsid w:val="00781E0D"/>
    <w:rsid w:val="00782480"/>
    <w:rsid w:val="00784B1B"/>
    <w:rsid w:val="0078589B"/>
    <w:rsid w:val="00785A22"/>
    <w:rsid w:val="00786190"/>
    <w:rsid w:val="00786BB8"/>
    <w:rsid w:val="0078729A"/>
    <w:rsid w:val="0078782D"/>
    <w:rsid w:val="007900B8"/>
    <w:rsid w:val="007917BC"/>
    <w:rsid w:val="00792EE4"/>
    <w:rsid w:val="00792FA8"/>
    <w:rsid w:val="00793300"/>
    <w:rsid w:val="00795D9A"/>
    <w:rsid w:val="00796BD0"/>
    <w:rsid w:val="00797D98"/>
    <w:rsid w:val="007A115C"/>
    <w:rsid w:val="007A197A"/>
    <w:rsid w:val="007A1B8A"/>
    <w:rsid w:val="007A1D37"/>
    <w:rsid w:val="007A2F2F"/>
    <w:rsid w:val="007A50F6"/>
    <w:rsid w:val="007B0D30"/>
    <w:rsid w:val="007B1918"/>
    <w:rsid w:val="007B266A"/>
    <w:rsid w:val="007B310C"/>
    <w:rsid w:val="007B4AF3"/>
    <w:rsid w:val="007B58CB"/>
    <w:rsid w:val="007B5B1D"/>
    <w:rsid w:val="007B62A9"/>
    <w:rsid w:val="007B643C"/>
    <w:rsid w:val="007B71C3"/>
    <w:rsid w:val="007C070D"/>
    <w:rsid w:val="007C0D63"/>
    <w:rsid w:val="007C26EB"/>
    <w:rsid w:val="007C4444"/>
    <w:rsid w:val="007C4496"/>
    <w:rsid w:val="007C49C7"/>
    <w:rsid w:val="007C6396"/>
    <w:rsid w:val="007C6524"/>
    <w:rsid w:val="007C7412"/>
    <w:rsid w:val="007D2051"/>
    <w:rsid w:val="007D2D45"/>
    <w:rsid w:val="007D2DEE"/>
    <w:rsid w:val="007D2FD2"/>
    <w:rsid w:val="007D3BD6"/>
    <w:rsid w:val="007D3FA5"/>
    <w:rsid w:val="007D4046"/>
    <w:rsid w:val="007D4150"/>
    <w:rsid w:val="007D53FA"/>
    <w:rsid w:val="007D5ED9"/>
    <w:rsid w:val="007D675C"/>
    <w:rsid w:val="007D6771"/>
    <w:rsid w:val="007D74DF"/>
    <w:rsid w:val="007E0632"/>
    <w:rsid w:val="007E0924"/>
    <w:rsid w:val="007E3586"/>
    <w:rsid w:val="007E35AF"/>
    <w:rsid w:val="007E4C7F"/>
    <w:rsid w:val="007E4EC1"/>
    <w:rsid w:val="007E55A7"/>
    <w:rsid w:val="007E6073"/>
    <w:rsid w:val="007E61D2"/>
    <w:rsid w:val="007E663F"/>
    <w:rsid w:val="007E7B47"/>
    <w:rsid w:val="007F06BE"/>
    <w:rsid w:val="007F105C"/>
    <w:rsid w:val="007F3DC1"/>
    <w:rsid w:val="007F48D0"/>
    <w:rsid w:val="007F5D4C"/>
    <w:rsid w:val="007F5EAA"/>
    <w:rsid w:val="007F7224"/>
    <w:rsid w:val="007F7A93"/>
    <w:rsid w:val="00800093"/>
    <w:rsid w:val="0080019B"/>
    <w:rsid w:val="00802C02"/>
    <w:rsid w:val="0080444D"/>
    <w:rsid w:val="00805009"/>
    <w:rsid w:val="008057E4"/>
    <w:rsid w:val="00806A28"/>
    <w:rsid w:val="008076B6"/>
    <w:rsid w:val="00807848"/>
    <w:rsid w:val="00812BDB"/>
    <w:rsid w:val="00812F6D"/>
    <w:rsid w:val="0081354D"/>
    <w:rsid w:val="0081415F"/>
    <w:rsid w:val="008141A9"/>
    <w:rsid w:val="0081566A"/>
    <w:rsid w:val="00815AC3"/>
    <w:rsid w:val="00815B4F"/>
    <w:rsid w:val="00815E9A"/>
    <w:rsid w:val="0081749B"/>
    <w:rsid w:val="00821F52"/>
    <w:rsid w:val="0082218A"/>
    <w:rsid w:val="008225B0"/>
    <w:rsid w:val="008228D6"/>
    <w:rsid w:val="00823ED0"/>
    <w:rsid w:val="0082456B"/>
    <w:rsid w:val="008246D9"/>
    <w:rsid w:val="00824EE9"/>
    <w:rsid w:val="008257AA"/>
    <w:rsid w:val="008257F0"/>
    <w:rsid w:val="008263D6"/>
    <w:rsid w:val="008275BF"/>
    <w:rsid w:val="00830B12"/>
    <w:rsid w:val="00831995"/>
    <w:rsid w:val="00834069"/>
    <w:rsid w:val="00835B31"/>
    <w:rsid w:val="008378E7"/>
    <w:rsid w:val="00840BB4"/>
    <w:rsid w:val="0084106B"/>
    <w:rsid w:val="008420F2"/>
    <w:rsid w:val="00842A7E"/>
    <w:rsid w:val="00842E09"/>
    <w:rsid w:val="00843E6B"/>
    <w:rsid w:val="00844281"/>
    <w:rsid w:val="00845065"/>
    <w:rsid w:val="008459D1"/>
    <w:rsid w:val="00846AB2"/>
    <w:rsid w:val="008516CA"/>
    <w:rsid w:val="00852C49"/>
    <w:rsid w:val="008534C7"/>
    <w:rsid w:val="00853A33"/>
    <w:rsid w:val="00854389"/>
    <w:rsid w:val="00854782"/>
    <w:rsid w:val="00857315"/>
    <w:rsid w:val="008573FC"/>
    <w:rsid w:val="008609C0"/>
    <w:rsid w:val="008611BF"/>
    <w:rsid w:val="00861A08"/>
    <w:rsid w:val="008625A7"/>
    <w:rsid w:val="0086297D"/>
    <w:rsid w:val="00864425"/>
    <w:rsid w:val="008657E5"/>
    <w:rsid w:val="008662E8"/>
    <w:rsid w:val="00866316"/>
    <w:rsid w:val="00870562"/>
    <w:rsid w:val="0087182D"/>
    <w:rsid w:val="008718F8"/>
    <w:rsid w:val="00873A8E"/>
    <w:rsid w:val="00874826"/>
    <w:rsid w:val="00874A08"/>
    <w:rsid w:val="00875012"/>
    <w:rsid w:val="008757B6"/>
    <w:rsid w:val="00875A8C"/>
    <w:rsid w:val="0087793D"/>
    <w:rsid w:val="00880E5A"/>
    <w:rsid w:val="008810A1"/>
    <w:rsid w:val="00881A8B"/>
    <w:rsid w:val="00882E67"/>
    <w:rsid w:val="00883395"/>
    <w:rsid w:val="0088443F"/>
    <w:rsid w:val="008844D9"/>
    <w:rsid w:val="00884A77"/>
    <w:rsid w:val="008861FA"/>
    <w:rsid w:val="00886549"/>
    <w:rsid w:val="00887753"/>
    <w:rsid w:val="00887C69"/>
    <w:rsid w:val="00892B2D"/>
    <w:rsid w:val="00893011"/>
    <w:rsid w:val="0089364D"/>
    <w:rsid w:val="008950C6"/>
    <w:rsid w:val="008951A2"/>
    <w:rsid w:val="008979EA"/>
    <w:rsid w:val="008A05F1"/>
    <w:rsid w:val="008A2446"/>
    <w:rsid w:val="008A2B35"/>
    <w:rsid w:val="008A5005"/>
    <w:rsid w:val="008A5135"/>
    <w:rsid w:val="008B022E"/>
    <w:rsid w:val="008B03A1"/>
    <w:rsid w:val="008B4D70"/>
    <w:rsid w:val="008B5263"/>
    <w:rsid w:val="008B5F03"/>
    <w:rsid w:val="008B7210"/>
    <w:rsid w:val="008C064B"/>
    <w:rsid w:val="008C16A3"/>
    <w:rsid w:val="008C7025"/>
    <w:rsid w:val="008C74D9"/>
    <w:rsid w:val="008D027A"/>
    <w:rsid w:val="008D036C"/>
    <w:rsid w:val="008D1560"/>
    <w:rsid w:val="008D2346"/>
    <w:rsid w:val="008D2D7C"/>
    <w:rsid w:val="008D34BD"/>
    <w:rsid w:val="008D4E7E"/>
    <w:rsid w:val="008D4ECE"/>
    <w:rsid w:val="008D50C7"/>
    <w:rsid w:val="008D5919"/>
    <w:rsid w:val="008D6031"/>
    <w:rsid w:val="008D7E13"/>
    <w:rsid w:val="008E0997"/>
    <w:rsid w:val="008E2A05"/>
    <w:rsid w:val="008E2DB6"/>
    <w:rsid w:val="008E3D50"/>
    <w:rsid w:val="008E5AAD"/>
    <w:rsid w:val="008F04D0"/>
    <w:rsid w:val="008F05AF"/>
    <w:rsid w:val="008F0F69"/>
    <w:rsid w:val="008F1088"/>
    <w:rsid w:val="008F11C3"/>
    <w:rsid w:val="008F3127"/>
    <w:rsid w:val="008F49D8"/>
    <w:rsid w:val="008F51EC"/>
    <w:rsid w:val="008F669F"/>
    <w:rsid w:val="008F6C2C"/>
    <w:rsid w:val="008F7193"/>
    <w:rsid w:val="009004E1"/>
    <w:rsid w:val="009005A4"/>
    <w:rsid w:val="009016F4"/>
    <w:rsid w:val="00903400"/>
    <w:rsid w:val="00903D4D"/>
    <w:rsid w:val="00905CA4"/>
    <w:rsid w:val="009064A4"/>
    <w:rsid w:val="00907837"/>
    <w:rsid w:val="00910EB7"/>
    <w:rsid w:val="00911705"/>
    <w:rsid w:val="0091289B"/>
    <w:rsid w:val="009133A6"/>
    <w:rsid w:val="00913584"/>
    <w:rsid w:val="00913601"/>
    <w:rsid w:val="009136F8"/>
    <w:rsid w:val="00914AA2"/>
    <w:rsid w:val="009157CF"/>
    <w:rsid w:val="009167FB"/>
    <w:rsid w:val="00917F4A"/>
    <w:rsid w:val="00920393"/>
    <w:rsid w:val="00920551"/>
    <w:rsid w:val="00920ADE"/>
    <w:rsid w:val="00921977"/>
    <w:rsid w:val="0092222E"/>
    <w:rsid w:val="00922440"/>
    <w:rsid w:val="0092294F"/>
    <w:rsid w:val="0092380F"/>
    <w:rsid w:val="0092453C"/>
    <w:rsid w:val="00925B7A"/>
    <w:rsid w:val="00925EA5"/>
    <w:rsid w:val="00926077"/>
    <w:rsid w:val="00927643"/>
    <w:rsid w:val="00927D0C"/>
    <w:rsid w:val="00927F85"/>
    <w:rsid w:val="00930E1E"/>
    <w:rsid w:val="009312F3"/>
    <w:rsid w:val="00932121"/>
    <w:rsid w:val="009321EC"/>
    <w:rsid w:val="00932293"/>
    <w:rsid w:val="0093311D"/>
    <w:rsid w:val="009336D3"/>
    <w:rsid w:val="0093434E"/>
    <w:rsid w:val="00934626"/>
    <w:rsid w:val="00934805"/>
    <w:rsid w:val="00935E6E"/>
    <w:rsid w:val="00936714"/>
    <w:rsid w:val="00936A6E"/>
    <w:rsid w:val="0093758F"/>
    <w:rsid w:val="00941F2B"/>
    <w:rsid w:val="00943F00"/>
    <w:rsid w:val="0094506C"/>
    <w:rsid w:val="009458FA"/>
    <w:rsid w:val="00947767"/>
    <w:rsid w:val="00950088"/>
    <w:rsid w:val="00950480"/>
    <w:rsid w:val="009508AE"/>
    <w:rsid w:val="0095091A"/>
    <w:rsid w:val="00950BA2"/>
    <w:rsid w:val="009519B6"/>
    <w:rsid w:val="009537E9"/>
    <w:rsid w:val="00953C73"/>
    <w:rsid w:val="00955444"/>
    <w:rsid w:val="009566E3"/>
    <w:rsid w:val="0095685F"/>
    <w:rsid w:val="009575A0"/>
    <w:rsid w:val="0096013C"/>
    <w:rsid w:val="00960B1D"/>
    <w:rsid w:val="0096102B"/>
    <w:rsid w:val="00965E2A"/>
    <w:rsid w:val="0096656F"/>
    <w:rsid w:val="00966E7F"/>
    <w:rsid w:val="00967F21"/>
    <w:rsid w:val="0097011D"/>
    <w:rsid w:val="00970F53"/>
    <w:rsid w:val="0097157F"/>
    <w:rsid w:val="009719A9"/>
    <w:rsid w:val="00974362"/>
    <w:rsid w:val="009754FE"/>
    <w:rsid w:val="0097619A"/>
    <w:rsid w:val="00976D7A"/>
    <w:rsid w:val="00977D81"/>
    <w:rsid w:val="00980721"/>
    <w:rsid w:val="009815FC"/>
    <w:rsid w:val="00983EF8"/>
    <w:rsid w:val="00984427"/>
    <w:rsid w:val="00984862"/>
    <w:rsid w:val="009856D4"/>
    <w:rsid w:val="0098625F"/>
    <w:rsid w:val="009871EC"/>
    <w:rsid w:val="00987583"/>
    <w:rsid w:val="009878CA"/>
    <w:rsid w:val="00987D79"/>
    <w:rsid w:val="00987FC6"/>
    <w:rsid w:val="00990C49"/>
    <w:rsid w:val="00990D3E"/>
    <w:rsid w:val="00990DE3"/>
    <w:rsid w:val="00990F24"/>
    <w:rsid w:val="00991250"/>
    <w:rsid w:val="00995C99"/>
    <w:rsid w:val="00996405"/>
    <w:rsid w:val="009964F1"/>
    <w:rsid w:val="00996555"/>
    <w:rsid w:val="00996C6D"/>
    <w:rsid w:val="00996F6C"/>
    <w:rsid w:val="00997A79"/>
    <w:rsid w:val="009A022B"/>
    <w:rsid w:val="009A0987"/>
    <w:rsid w:val="009A1EE0"/>
    <w:rsid w:val="009A2E40"/>
    <w:rsid w:val="009A34BB"/>
    <w:rsid w:val="009A4824"/>
    <w:rsid w:val="009A5CA7"/>
    <w:rsid w:val="009A600A"/>
    <w:rsid w:val="009A6150"/>
    <w:rsid w:val="009A7785"/>
    <w:rsid w:val="009B0DDD"/>
    <w:rsid w:val="009B12C4"/>
    <w:rsid w:val="009B2315"/>
    <w:rsid w:val="009B3964"/>
    <w:rsid w:val="009B3EF7"/>
    <w:rsid w:val="009B41A7"/>
    <w:rsid w:val="009B4225"/>
    <w:rsid w:val="009B4C59"/>
    <w:rsid w:val="009B62D6"/>
    <w:rsid w:val="009B751E"/>
    <w:rsid w:val="009B7846"/>
    <w:rsid w:val="009C0136"/>
    <w:rsid w:val="009C0D08"/>
    <w:rsid w:val="009C120E"/>
    <w:rsid w:val="009C1358"/>
    <w:rsid w:val="009C1701"/>
    <w:rsid w:val="009C2282"/>
    <w:rsid w:val="009C2729"/>
    <w:rsid w:val="009C351B"/>
    <w:rsid w:val="009C447C"/>
    <w:rsid w:val="009C4889"/>
    <w:rsid w:val="009C4BF5"/>
    <w:rsid w:val="009C50E6"/>
    <w:rsid w:val="009C7561"/>
    <w:rsid w:val="009D07F3"/>
    <w:rsid w:val="009D1AAB"/>
    <w:rsid w:val="009D2D11"/>
    <w:rsid w:val="009D4BEC"/>
    <w:rsid w:val="009D5BD2"/>
    <w:rsid w:val="009D637A"/>
    <w:rsid w:val="009D6427"/>
    <w:rsid w:val="009D6DA8"/>
    <w:rsid w:val="009E2CD9"/>
    <w:rsid w:val="009E2EBB"/>
    <w:rsid w:val="009E3C05"/>
    <w:rsid w:val="009E487E"/>
    <w:rsid w:val="009E63A6"/>
    <w:rsid w:val="009F0091"/>
    <w:rsid w:val="009F221B"/>
    <w:rsid w:val="009F257A"/>
    <w:rsid w:val="009F2804"/>
    <w:rsid w:val="009F3672"/>
    <w:rsid w:val="009F5E68"/>
    <w:rsid w:val="009F62BD"/>
    <w:rsid w:val="009F656C"/>
    <w:rsid w:val="009F75D4"/>
    <w:rsid w:val="009F7CE5"/>
    <w:rsid w:val="00A0309E"/>
    <w:rsid w:val="00A03B60"/>
    <w:rsid w:val="00A04A36"/>
    <w:rsid w:val="00A05E45"/>
    <w:rsid w:val="00A068B0"/>
    <w:rsid w:val="00A068E1"/>
    <w:rsid w:val="00A07D08"/>
    <w:rsid w:val="00A11562"/>
    <w:rsid w:val="00A1241B"/>
    <w:rsid w:val="00A131B3"/>
    <w:rsid w:val="00A133F4"/>
    <w:rsid w:val="00A139FE"/>
    <w:rsid w:val="00A15709"/>
    <w:rsid w:val="00A207F0"/>
    <w:rsid w:val="00A215B8"/>
    <w:rsid w:val="00A220EA"/>
    <w:rsid w:val="00A23682"/>
    <w:rsid w:val="00A276F9"/>
    <w:rsid w:val="00A27766"/>
    <w:rsid w:val="00A27E0D"/>
    <w:rsid w:val="00A30769"/>
    <w:rsid w:val="00A31DAE"/>
    <w:rsid w:val="00A324B8"/>
    <w:rsid w:val="00A33160"/>
    <w:rsid w:val="00A33BB9"/>
    <w:rsid w:val="00A35421"/>
    <w:rsid w:val="00A3543A"/>
    <w:rsid w:val="00A37A4C"/>
    <w:rsid w:val="00A4087E"/>
    <w:rsid w:val="00A40A73"/>
    <w:rsid w:val="00A41AAE"/>
    <w:rsid w:val="00A41C0F"/>
    <w:rsid w:val="00A4203E"/>
    <w:rsid w:val="00A4221C"/>
    <w:rsid w:val="00A4381C"/>
    <w:rsid w:val="00A44525"/>
    <w:rsid w:val="00A447EB"/>
    <w:rsid w:val="00A45FF5"/>
    <w:rsid w:val="00A4626F"/>
    <w:rsid w:val="00A509E1"/>
    <w:rsid w:val="00A50C6B"/>
    <w:rsid w:val="00A5221D"/>
    <w:rsid w:val="00A52FF5"/>
    <w:rsid w:val="00A53FE1"/>
    <w:rsid w:val="00A54087"/>
    <w:rsid w:val="00A54511"/>
    <w:rsid w:val="00A57018"/>
    <w:rsid w:val="00A57D5B"/>
    <w:rsid w:val="00A60219"/>
    <w:rsid w:val="00A60374"/>
    <w:rsid w:val="00A60FD4"/>
    <w:rsid w:val="00A61CFD"/>
    <w:rsid w:val="00A635E9"/>
    <w:rsid w:val="00A645FE"/>
    <w:rsid w:val="00A658A3"/>
    <w:rsid w:val="00A66232"/>
    <w:rsid w:val="00A67D2B"/>
    <w:rsid w:val="00A67E48"/>
    <w:rsid w:val="00A70E6E"/>
    <w:rsid w:val="00A713AF"/>
    <w:rsid w:val="00A71B94"/>
    <w:rsid w:val="00A72A10"/>
    <w:rsid w:val="00A73058"/>
    <w:rsid w:val="00A73311"/>
    <w:rsid w:val="00A74B0E"/>
    <w:rsid w:val="00A7585A"/>
    <w:rsid w:val="00A75949"/>
    <w:rsid w:val="00A76825"/>
    <w:rsid w:val="00A76F6B"/>
    <w:rsid w:val="00A80210"/>
    <w:rsid w:val="00A80612"/>
    <w:rsid w:val="00A811EC"/>
    <w:rsid w:val="00A827F4"/>
    <w:rsid w:val="00A82CA6"/>
    <w:rsid w:val="00A830AF"/>
    <w:rsid w:val="00A8315E"/>
    <w:rsid w:val="00A832DA"/>
    <w:rsid w:val="00A842E9"/>
    <w:rsid w:val="00A843EF"/>
    <w:rsid w:val="00A84593"/>
    <w:rsid w:val="00A845D6"/>
    <w:rsid w:val="00A84730"/>
    <w:rsid w:val="00A866A6"/>
    <w:rsid w:val="00A9061E"/>
    <w:rsid w:val="00A92A44"/>
    <w:rsid w:val="00A93583"/>
    <w:rsid w:val="00A93705"/>
    <w:rsid w:val="00A945FA"/>
    <w:rsid w:val="00A968DB"/>
    <w:rsid w:val="00AA1A05"/>
    <w:rsid w:val="00AA1E7E"/>
    <w:rsid w:val="00AA2150"/>
    <w:rsid w:val="00AA2C0F"/>
    <w:rsid w:val="00AA2E73"/>
    <w:rsid w:val="00AA2F4A"/>
    <w:rsid w:val="00AA3C63"/>
    <w:rsid w:val="00AA4025"/>
    <w:rsid w:val="00AA44D8"/>
    <w:rsid w:val="00AA4D20"/>
    <w:rsid w:val="00AA613B"/>
    <w:rsid w:val="00AA7314"/>
    <w:rsid w:val="00AB0752"/>
    <w:rsid w:val="00AB19A6"/>
    <w:rsid w:val="00AB29F3"/>
    <w:rsid w:val="00AB3000"/>
    <w:rsid w:val="00AB50E9"/>
    <w:rsid w:val="00AB56B5"/>
    <w:rsid w:val="00AB7E79"/>
    <w:rsid w:val="00AC036C"/>
    <w:rsid w:val="00AC0765"/>
    <w:rsid w:val="00AC1625"/>
    <w:rsid w:val="00AC2391"/>
    <w:rsid w:val="00AC281D"/>
    <w:rsid w:val="00AC52F7"/>
    <w:rsid w:val="00AC6C77"/>
    <w:rsid w:val="00AD023E"/>
    <w:rsid w:val="00AD0854"/>
    <w:rsid w:val="00AD2164"/>
    <w:rsid w:val="00AD6273"/>
    <w:rsid w:val="00AD7A03"/>
    <w:rsid w:val="00AE044E"/>
    <w:rsid w:val="00AE0EAD"/>
    <w:rsid w:val="00AE12CE"/>
    <w:rsid w:val="00AE4609"/>
    <w:rsid w:val="00AE65A5"/>
    <w:rsid w:val="00AE6F38"/>
    <w:rsid w:val="00AE70B6"/>
    <w:rsid w:val="00AF0E05"/>
    <w:rsid w:val="00AF1240"/>
    <w:rsid w:val="00AF1B3E"/>
    <w:rsid w:val="00AF27F2"/>
    <w:rsid w:val="00AF38BE"/>
    <w:rsid w:val="00AF76DB"/>
    <w:rsid w:val="00AF7F9A"/>
    <w:rsid w:val="00B00052"/>
    <w:rsid w:val="00B003EB"/>
    <w:rsid w:val="00B007AE"/>
    <w:rsid w:val="00B01D96"/>
    <w:rsid w:val="00B02D5D"/>
    <w:rsid w:val="00B03B0B"/>
    <w:rsid w:val="00B0549D"/>
    <w:rsid w:val="00B059A2"/>
    <w:rsid w:val="00B05E51"/>
    <w:rsid w:val="00B06784"/>
    <w:rsid w:val="00B109A6"/>
    <w:rsid w:val="00B10AC8"/>
    <w:rsid w:val="00B11840"/>
    <w:rsid w:val="00B12C44"/>
    <w:rsid w:val="00B12ECB"/>
    <w:rsid w:val="00B1324C"/>
    <w:rsid w:val="00B132E6"/>
    <w:rsid w:val="00B14228"/>
    <w:rsid w:val="00B1578C"/>
    <w:rsid w:val="00B16F9D"/>
    <w:rsid w:val="00B22F18"/>
    <w:rsid w:val="00B242BA"/>
    <w:rsid w:val="00B254DC"/>
    <w:rsid w:val="00B25C0E"/>
    <w:rsid w:val="00B25DDE"/>
    <w:rsid w:val="00B26CF3"/>
    <w:rsid w:val="00B30967"/>
    <w:rsid w:val="00B3634E"/>
    <w:rsid w:val="00B3684C"/>
    <w:rsid w:val="00B3692D"/>
    <w:rsid w:val="00B36BD3"/>
    <w:rsid w:val="00B37011"/>
    <w:rsid w:val="00B4050B"/>
    <w:rsid w:val="00B4059E"/>
    <w:rsid w:val="00B412B0"/>
    <w:rsid w:val="00B41758"/>
    <w:rsid w:val="00B419FC"/>
    <w:rsid w:val="00B42D74"/>
    <w:rsid w:val="00B44BF3"/>
    <w:rsid w:val="00B45146"/>
    <w:rsid w:val="00B45455"/>
    <w:rsid w:val="00B47F90"/>
    <w:rsid w:val="00B50EB3"/>
    <w:rsid w:val="00B51278"/>
    <w:rsid w:val="00B5302B"/>
    <w:rsid w:val="00B552DA"/>
    <w:rsid w:val="00B55B9B"/>
    <w:rsid w:val="00B606DB"/>
    <w:rsid w:val="00B62A5D"/>
    <w:rsid w:val="00B6313E"/>
    <w:rsid w:val="00B650B2"/>
    <w:rsid w:val="00B657E1"/>
    <w:rsid w:val="00B66136"/>
    <w:rsid w:val="00B668FC"/>
    <w:rsid w:val="00B705F7"/>
    <w:rsid w:val="00B70FE8"/>
    <w:rsid w:val="00B7380D"/>
    <w:rsid w:val="00B75103"/>
    <w:rsid w:val="00B75272"/>
    <w:rsid w:val="00B768F8"/>
    <w:rsid w:val="00B76CD0"/>
    <w:rsid w:val="00B80734"/>
    <w:rsid w:val="00B81259"/>
    <w:rsid w:val="00B824C2"/>
    <w:rsid w:val="00B838C5"/>
    <w:rsid w:val="00B83AF6"/>
    <w:rsid w:val="00B84A25"/>
    <w:rsid w:val="00B85911"/>
    <w:rsid w:val="00B85C44"/>
    <w:rsid w:val="00B86FB1"/>
    <w:rsid w:val="00B87293"/>
    <w:rsid w:val="00B87895"/>
    <w:rsid w:val="00B8792E"/>
    <w:rsid w:val="00B9056A"/>
    <w:rsid w:val="00B90FA9"/>
    <w:rsid w:val="00B92B6F"/>
    <w:rsid w:val="00B93FBE"/>
    <w:rsid w:val="00B94B59"/>
    <w:rsid w:val="00B9557D"/>
    <w:rsid w:val="00B96E0A"/>
    <w:rsid w:val="00B97617"/>
    <w:rsid w:val="00BA0EA9"/>
    <w:rsid w:val="00BA1E85"/>
    <w:rsid w:val="00BA388B"/>
    <w:rsid w:val="00BA42CE"/>
    <w:rsid w:val="00BA62A7"/>
    <w:rsid w:val="00BA761B"/>
    <w:rsid w:val="00BB0829"/>
    <w:rsid w:val="00BB1403"/>
    <w:rsid w:val="00BB23BE"/>
    <w:rsid w:val="00BB4038"/>
    <w:rsid w:val="00BB488C"/>
    <w:rsid w:val="00BB59BD"/>
    <w:rsid w:val="00BB67E0"/>
    <w:rsid w:val="00BB6FD2"/>
    <w:rsid w:val="00BB7738"/>
    <w:rsid w:val="00BB7BBA"/>
    <w:rsid w:val="00BC034E"/>
    <w:rsid w:val="00BC03A2"/>
    <w:rsid w:val="00BC10A7"/>
    <w:rsid w:val="00BC1C26"/>
    <w:rsid w:val="00BC2B25"/>
    <w:rsid w:val="00BC3C5C"/>
    <w:rsid w:val="00BC3FF8"/>
    <w:rsid w:val="00BC5014"/>
    <w:rsid w:val="00BC5F6F"/>
    <w:rsid w:val="00BD00F3"/>
    <w:rsid w:val="00BD0684"/>
    <w:rsid w:val="00BD3803"/>
    <w:rsid w:val="00BD5D31"/>
    <w:rsid w:val="00BD6AA1"/>
    <w:rsid w:val="00BD7081"/>
    <w:rsid w:val="00BD7108"/>
    <w:rsid w:val="00BE02E1"/>
    <w:rsid w:val="00BE0A61"/>
    <w:rsid w:val="00BE1165"/>
    <w:rsid w:val="00BE37F6"/>
    <w:rsid w:val="00BE3FF6"/>
    <w:rsid w:val="00BE493C"/>
    <w:rsid w:val="00BE4DE1"/>
    <w:rsid w:val="00BE5357"/>
    <w:rsid w:val="00BE7FD9"/>
    <w:rsid w:val="00BF20E8"/>
    <w:rsid w:val="00BF2971"/>
    <w:rsid w:val="00BF36D3"/>
    <w:rsid w:val="00BF3C10"/>
    <w:rsid w:val="00BF3D9A"/>
    <w:rsid w:val="00BF42E7"/>
    <w:rsid w:val="00BF57CF"/>
    <w:rsid w:val="00BF64F8"/>
    <w:rsid w:val="00BF7099"/>
    <w:rsid w:val="00BF7217"/>
    <w:rsid w:val="00BF7329"/>
    <w:rsid w:val="00BF75A9"/>
    <w:rsid w:val="00BF7790"/>
    <w:rsid w:val="00C009F4"/>
    <w:rsid w:val="00C0300E"/>
    <w:rsid w:val="00C0535A"/>
    <w:rsid w:val="00C05E4B"/>
    <w:rsid w:val="00C102AF"/>
    <w:rsid w:val="00C10AA6"/>
    <w:rsid w:val="00C11E54"/>
    <w:rsid w:val="00C127BD"/>
    <w:rsid w:val="00C141BB"/>
    <w:rsid w:val="00C2238F"/>
    <w:rsid w:val="00C2370B"/>
    <w:rsid w:val="00C24955"/>
    <w:rsid w:val="00C251E1"/>
    <w:rsid w:val="00C25830"/>
    <w:rsid w:val="00C26868"/>
    <w:rsid w:val="00C27F2F"/>
    <w:rsid w:val="00C3195B"/>
    <w:rsid w:val="00C3233B"/>
    <w:rsid w:val="00C339B2"/>
    <w:rsid w:val="00C3555C"/>
    <w:rsid w:val="00C359F1"/>
    <w:rsid w:val="00C362EB"/>
    <w:rsid w:val="00C37451"/>
    <w:rsid w:val="00C37A4B"/>
    <w:rsid w:val="00C37AFB"/>
    <w:rsid w:val="00C40036"/>
    <w:rsid w:val="00C404E0"/>
    <w:rsid w:val="00C4162A"/>
    <w:rsid w:val="00C42166"/>
    <w:rsid w:val="00C425A3"/>
    <w:rsid w:val="00C432DC"/>
    <w:rsid w:val="00C4379F"/>
    <w:rsid w:val="00C50145"/>
    <w:rsid w:val="00C529AB"/>
    <w:rsid w:val="00C5365D"/>
    <w:rsid w:val="00C54D67"/>
    <w:rsid w:val="00C5505E"/>
    <w:rsid w:val="00C56511"/>
    <w:rsid w:val="00C5655A"/>
    <w:rsid w:val="00C60865"/>
    <w:rsid w:val="00C612E7"/>
    <w:rsid w:val="00C62267"/>
    <w:rsid w:val="00C62374"/>
    <w:rsid w:val="00C64BCD"/>
    <w:rsid w:val="00C6599C"/>
    <w:rsid w:val="00C662BD"/>
    <w:rsid w:val="00C70200"/>
    <w:rsid w:val="00C70A22"/>
    <w:rsid w:val="00C71FCE"/>
    <w:rsid w:val="00C72BB6"/>
    <w:rsid w:val="00C76352"/>
    <w:rsid w:val="00C8195E"/>
    <w:rsid w:val="00C8333D"/>
    <w:rsid w:val="00C83552"/>
    <w:rsid w:val="00C843AD"/>
    <w:rsid w:val="00C857D3"/>
    <w:rsid w:val="00C86D5C"/>
    <w:rsid w:val="00C87AC2"/>
    <w:rsid w:val="00C9006C"/>
    <w:rsid w:val="00C9042E"/>
    <w:rsid w:val="00C9085D"/>
    <w:rsid w:val="00C90E1C"/>
    <w:rsid w:val="00C913F8"/>
    <w:rsid w:val="00C93AA1"/>
    <w:rsid w:val="00C94071"/>
    <w:rsid w:val="00C940B8"/>
    <w:rsid w:val="00C943A9"/>
    <w:rsid w:val="00C96365"/>
    <w:rsid w:val="00C963D0"/>
    <w:rsid w:val="00C96AAA"/>
    <w:rsid w:val="00C96F65"/>
    <w:rsid w:val="00CA0AB7"/>
    <w:rsid w:val="00CA1339"/>
    <w:rsid w:val="00CA1E09"/>
    <w:rsid w:val="00CA3DF5"/>
    <w:rsid w:val="00CA50EB"/>
    <w:rsid w:val="00CA68EB"/>
    <w:rsid w:val="00CA76A3"/>
    <w:rsid w:val="00CA79C2"/>
    <w:rsid w:val="00CA7E7D"/>
    <w:rsid w:val="00CB06BF"/>
    <w:rsid w:val="00CB28E8"/>
    <w:rsid w:val="00CB29E3"/>
    <w:rsid w:val="00CB3F0A"/>
    <w:rsid w:val="00CB3F72"/>
    <w:rsid w:val="00CB441D"/>
    <w:rsid w:val="00CB4761"/>
    <w:rsid w:val="00CB6070"/>
    <w:rsid w:val="00CB6351"/>
    <w:rsid w:val="00CB63CC"/>
    <w:rsid w:val="00CB6493"/>
    <w:rsid w:val="00CB796C"/>
    <w:rsid w:val="00CB7A1E"/>
    <w:rsid w:val="00CC028D"/>
    <w:rsid w:val="00CC0311"/>
    <w:rsid w:val="00CC1030"/>
    <w:rsid w:val="00CC2131"/>
    <w:rsid w:val="00CC3AB5"/>
    <w:rsid w:val="00CC4606"/>
    <w:rsid w:val="00CC46AB"/>
    <w:rsid w:val="00CC4906"/>
    <w:rsid w:val="00CC5700"/>
    <w:rsid w:val="00CC5755"/>
    <w:rsid w:val="00CC6BE6"/>
    <w:rsid w:val="00CC6E0F"/>
    <w:rsid w:val="00CC7325"/>
    <w:rsid w:val="00CD2D4A"/>
    <w:rsid w:val="00CD3192"/>
    <w:rsid w:val="00CD3FF2"/>
    <w:rsid w:val="00CD5275"/>
    <w:rsid w:val="00CD6A42"/>
    <w:rsid w:val="00CD6BDB"/>
    <w:rsid w:val="00CE1B58"/>
    <w:rsid w:val="00CE1B75"/>
    <w:rsid w:val="00CE230F"/>
    <w:rsid w:val="00CE360E"/>
    <w:rsid w:val="00CE3794"/>
    <w:rsid w:val="00CE460A"/>
    <w:rsid w:val="00CE4905"/>
    <w:rsid w:val="00CE4CF9"/>
    <w:rsid w:val="00CE592A"/>
    <w:rsid w:val="00CE5CF5"/>
    <w:rsid w:val="00CE6266"/>
    <w:rsid w:val="00CE7307"/>
    <w:rsid w:val="00CE79D6"/>
    <w:rsid w:val="00CF03A8"/>
    <w:rsid w:val="00CF0EAF"/>
    <w:rsid w:val="00CF1743"/>
    <w:rsid w:val="00CF2EA2"/>
    <w:rsid w:val="00CF390A"/>
    <w:rsid w:val="00CF4C4E"/>
    <w:rsid w:val="00CF4FCD"/>
    <w:rsid w:val="00CF5484"/>
    <w:rsid w:val="00CF594B"/>
    <w:rsid w:val="00CF6DC0"/>
    <w:rsid w:val="00D01AF7"/>
    <w:rsid w:val="00D02173"/>
    <w:rsid w:val="00D0287E"/>
    <w:rsid w:val="00D038FB"/>
    <w:rsid w:val="00D0449D"/>
    <w:rsid w:val="00D049E5"/>
    <w:rsid w:val="00D04B21"/>
    <w:rsid w:val="00D04B44"/>
    <w:rsid w:val="00D06233"/>
    <w:rsid w:val="00D07B29"/>
    <w:rsid w:val="00D10ED8"/>
    <w:rsid w:val="00D12E5A"/>
    <w:rsid w:val="00D13056"/>
    <w:rsid w:val="00D1317F"/>
    <w:rsid w:val="00D138F6"/>
    <w:rsid w:val="00D13FCE"/>
    <w:rsid w:val="00D14C43"/>
    <w:rsid w:val="00D14DE0"/>
    <w:rsid w:val="00D16F90"/>
    <w:rsid w:val="00D17B80"/>
    <w:rsid w:val="00D17C47"/>
    <w:rsid w:val="00D20572"/>
    <w:rsid w:val="00D20603"/>
    <w:rsid w:val="00D210E1"/>
    <w:rsid w:val="00D21150"/>
    <w:rsid w:val="00D21313"/>
    <w:rsid w:val="00D21316"/>
    <w:rsid w:val="00D23624"/>
    <w:rsid w:val="00D23EF9"/>
    <w:rsid w:val="00D23EFA"/>
    <w:rsid w:val="00D243AF"/>
    <w:rsid w:val="00D24C0C"/>
    <w:rsid w:val="00D2786A"/>
    <w:rsid w:val="00D27BA2"/>
    <w:rsid w:val="00D3024E"/>
    <w:rsid w:val="00D30EB7"/>
    <w:rsid w:val="00D3134B"/>
    <w:rsid w:val="00D3274A"/>
    <w:rsid w:val="00D332A4"/>
    <w:rsid w:val="00D3399E"/>
    <w:rsid w:val="00D33AF6"/>
    <w:rsid w:val="00D341B0"/>
    <w:rsid w:val="00D35F93"/>
    <w:rsid w:val="00D36883"/>
    <w:rsid w:val="00D36C61"/>
    <w:rsid w:val="00D371BF"/>
    <w:rsid w:val="00D40186"/>
    <w:rsid w:val="00D40600"/>
    <w:rsid w:val="00D40AA5"/>
    <w:rsid w:val="00D41113"/>
    <w:rsid w:val="00D4209A"/>
    <w:rsid w:val="00D42C71"/>
    <w:rsid w:val="00D44BFF"/>
    <w:rsid w:val="00D45781"/>
    <w:rsid w:val="00D46049"/>
    <w:rsid w:val="00D46A07"/>
    <w:rsid w:val="00D52217"/>
    <w:rsid w:val="00D544BC"/>
    <w:rsid w:val="00D54A7C"/>
    <w:rsid w:val="00D56547"/>
    <w:rsid w:val="00D56F78"/>
    <w:rsid w:val="00D60E49"/>
    <w:rsid w:val="00D61DED"/>
    <w:rsid w:val="00D62825"/>
    <w:rsid w:val="00D62A2C"/>
    <w:rsid w:val="00D654CB"/>
    <w:rsid w:val="00D65B55"/>
    <w:rsid w:val="00D66542"/>
    <w:rsid w:val="00D66EF6"/>
    <w:rsid w:val="00D6766D"/>
    <w:rsid w:val="00D7024F"/>
    <w:rsid w:val="00D709E1"/>
    <w:rsid w:val="00D72BB5"/>
    <w:rsid w:val="00D73948"/>
    <w:rsid w:val="00D73C6F"/>
    <w:rsid w:val="00D740F5"/>
    <w:rsid w:val="00D74B0A"/>
    <w:rsid w:val="00D7547A"/>
    <w:rsid w:val="00D757CF"/>
    <w:rsid w:val="00D766F0"/>
    <w:rsid w:val="00D77A89"/>
    <w:rsid w:val="00D77AE6"/>
    <w:rsid w:val="00D77B44"/>
    <w:rsid w:val="00D77CAD"/>
    <w:rsid w:val="00D8336C"/>
    <w:rsid w:val="00D835DD"/>
    <w:rsid w:val="00D837D0"/>
    <w:rsid w:val="00D841D0"/>
    <w:rsid w:val="00D86198"/>
    <w:rsid w:val="00D90906"/>
    <w:rsid w:val="00D92133"/>
    <w:rsid w:val="00D92CA3"/>
    <w:rsid w:val="00D92E19"/>
    <w:rsid w:val="00D92F06"/>
    <w:rsid w:val="00D9437D"/>
    <w:rsid w:val="00D947E9"/>
    <w:rsid w:val="00D9648B"/>
    <w:rsid w:val="00D968B2"/>
    <w:rsid w:val="00D96B31"/>
    <w:rsid w:val="00D96BDA"/>
    <w:rsid w:val="00D978A7"/>
    <w:rsid w:val="00DA04CB"/>
    <w:rsid w:val="00DA23B7"/>
    <w:rsid w:val="00DA31BC"/>
    <w:rsid w:val="00DA350D"/>
    <w:rsid w:val="00DA3AC9"/>
    <w:rsid w:val="00DA3FD3"/>
    <w:rsid w:val="00DA46AD"/>
    <w:rsid w:val="00DA4AA0"/>
    <w:rsid w:val="00DA6941"/>
    <w:rsid w:val="00DA734B"/>
    <w:rsid w:val="00DA750B"/>
    <w:rsid w:val="00DB0F08"/>
    <w:rsid w:val="00DB1CCB"/>
    <w:rsid w:val="00DB2DE7"/>
    <w:rsid w:val="00DB45A7"/>
    <w:rsid w:val="00DB470F"/>
    <w:rsid w:val="00DB5BA4"/>
    <w:rsid w:val="00DB6253"/>
    <w:rsid w:val="00DB63DD"/>
    <w:rsid w:val="00DB6D3C"/>
    <w:rsid w:val="00DB7362"/>
    <w:rsid w:val="00DB7A10"/>
    <w:rsid w:val="00DC0124"/>
    <w:rsid w:val="00DC0490"/>
    <w:rsid w:val="00DC06CE"/>
    <w:rsid w:val="00DC0763"/>
    <w:rsid w:val="00DC1EC1"/>
    <w:rsid w:val="00DC2943"/>
    <w:rsid w:val="00DC3E9A"/>
    <w:rsid w:val="00DC450C"/>
    <w:rsid w:val="00DC4BF6"/>
    <w:rsid w:val="00DC50BB"/>
    <w:rsid w:val="00DC5FE3"/>
    <w:rsid w:val="00DC71DC"/>
    <w:rsid w:val="00DD0A4C"/>
    <w:rsid w:val="00DD1581"/>
    <w:rsid w:val="00DD1B12"/>
    <w:rsid w:val="00DD2732"/>
    <w:rsid w:val="00DD37C5"/>
    <w:rsid w:val="00DD438D"/>
    <w:rsid w:val="00DD5B45"/>
    <w:rsid w:val="00DD6296"/>
    <w:rsid w:val="00DD65FE"/>
    <w:rsid w:val="00DD703C"/>
    <w:rsid w:val="00DDDFC1"/>
    <w:rsid w:val="00DE00C7"/>
    <w:rsid w:val="00DE01F4"/>
    <w:rsid w:val="00DE1151"/>
    <w:rsid w:val="00DE1838"/>
    <w:rsid w:val="00DE19D7"/>
    <w:rsid w:val="00DE3B63"/>
    <w:rsid w:val="00DE3E5A"/>
    <w:rsid w:val="00DE4007"/>
    <w:rsid w:val="00DE443F"/>
    <w:rsid w:val="00DE58C1"/>
    <w:rsid w:val="00DE6AF9"/>
    <w:rsid w:val="00DE6E43"/>
    <w:rsid w:val="00DE7A75"/>
    <w:rsid w:val="00DF06DE"/>
    <w:rsid w:val="00DF1C68"/>
    <w:rsid w:val="00DF2565"/>
    <w:rsid w:val="00DF314E"/>
    <w:rsid w:val="00DF5ABF"/>
    <w:rsid w:val="00DF5BA3"/>
    <w:rsid w:val="00DF6180"/>
    <w:rsid w:val="00DF6213"/>
    <w:rsid w:val="00DF7319"/>
    <w:rsid w:val="00DF7452"/>
    <w:rsid w:val="00DF7F0D"/>
    <w:rsid w:val="00E003D1"/>
    <w:rsid w:val="00E00A1A"/>
    <w:rsid w:val="00E00BBA"/>
    <w:rsid w:val="00E00E68"/>
    <w:rsid w:val="00E011E5"/>
    <w:rsid w:val="00E02464"/>
    <w:rsid w:val="00E0267E"/>
    <w:rsid w:val="00E0289C"/>
    <w:rsid w:val="00E02AB3"/>
    <w:rsid w:val="00E03A05"/>
    <w:rsid w:val="00E041EE"/>
    <w:rsid w:val="00E04FEA"/>
    <w:rsid w:val="00E051EF"/>
    <w:rsid w:val="00E065D0"/>
    <w:rsid w:val="00E10F2C"/>
    <w:rsid w:val="00E11A09"/>
    <w:rsid w:val="00E12905"/>
    <w:rsid w:val="00E12B8C"/>
    <w:rsid w:val="00E1305F"/>
    <w:rsid w:val="00E13AC4"/>
    <w:rsid w:val="00E14162"/>
    <w:rsid w:val="00E14310"/>
    <w:rsid w:val="00E16FCC"/>
    <w:rsid w:val="00E209D4"/>
    <w:rsid w:val="00E20E02"/>
    <w:rsid w:val="00E212EC"/>
    <w:rsid w:val="00E215D6"/>
    <w:rsid w:val="00E229E4"/>
    <w:rsid w:val="00E259A1"/>
    <w:rsid w:val="00E26637"/>
    <w:rsid w:val="00E266F5"/>
    <w:rsid w:val="00E26F1F"/>
    <w:rsid w:val="00E27588"/>
    <w:rsid w:val="00E30425"/>
    <w:rsid w:val="00E306CC"/>
    <w:rsid w:val="00E30D05"/>
    <w:rsid w:val="00E31F3F"/>
    <w:rsid w:val="00E33319"/>
    <w:rsid w:val="00E33614"/>
    <w:rsid w:val="00E33901"/>
    <w:rsid w:val="00E33D27"/>
    <w:rsid w:val="00E33DAA"/>
    <w:rsid w:val="00E33FF8"/>
    <w:rsid w:val="00E340FF"/>
    <w:rsid w:val="00E345DD"/>
    <w:rsid w:val="00E349A7"/>
    <w:rsid w:val="00E359B9"/>
    <w:rsid w:val="00E35E75"/>
    <w:rsid w:val="00E37313"/>
    <w:rsid w:val="00E37351"/>
    <w:rsid w:val="00E37885"/>
    <w:rsid w:val="00E408E7"/>
    <w:rsid w:val="00E40CCB"/>
    <w:rsid w:val="00E40FE3"/>
    <w:rsid w:val="00E421E6"/>
    <w:rsid w:val="00E44032"/>
    <w:rsid w:val="00E442A2"/>
    <w:rsid w:val="00E44FDD"/>
    <w:rsid w:val="00E4554B"/>
    <w:rsid w:val="00E45E18"/>
    <w:rsid w:val="00E45FAA"/>
    <w:rsid w:val="00E46DAB"/>
    <w:rsid w:val="00E5046B"/>
    <w:rsid w:val="00E51FD9"/>
    <w:rsid w:val="00E54639"/>
    <w:rsid w:val="00E5718A"/>
    <w:rsid w:val="00E5790F"/>
    <w:rsid w:val="00E61A3F"/>
    <w:rsid w:val="00E637F0"/>
    <w:rsid w:val="00E64286"/>
    <w:rsid w:val="00E642F0"/>
    <w:rsid w:val="00E64953"/>
    <w:rsid w:val="00E64A74"/>
    <w:rsid w:val="00E65802"/>
    <w:rsid w:val="00E65F11"/>
    <w:rsid w:val="00E65FD7"/>
    <w:rsid w:val="00E70AAB"/>
    <w:rsid w:val="00E70DAC"/>
    <w:rsid w:val="00E71CD1"/>
    <w:rsid w:val="00E73B27"/>
    <w:rsid w:val="00E7596A"/>
    <w:rsid w:val="00E762E7"/>
    <w:rsid w:val="00E776CF"/>
    <w:rsid w:val="00E8261A"/>
    <w:rsid w:val="00E84A82"/>
    <w:rsid w:val="00E854AB"/>
    <w:rsid w:val="00E858EB"/>
    <w:rsid w:val="00E86103"/>
    <w:rsid w:val="00E87FB1"/>
    <w:rsid w:val="00E90962"/>
    <w:rsid w:val="00E934DA"/>
    <w:rsid w:val="00E94324"/>
    <w:rsid w:val="00E95398"/>
    <w:rsid w:val="00E95F10"/>
    <w:rsid w:val="00E96459"/>
    <w:rsid w:val="00E96FAE"/>
    <w:rsid w:val="00E97640"/>
    <w:rsid w:val="00EA091F"/>
    <w:rsid w:val="00EA1506"/>
    <w:rsid w:val="00EA280E"/>
    <w:rsid w:val="00EA2C51"/>
    <w:rsid w:val="00EA3BAF"/>
    <w:rsid w:val="00EA5851"/>
    <w:rsid w:val="00EA690D"/>
    <w:rsid w:val="00EA6D77"/>
    <w:rsid w:val="00EA7326"/>
    <w:rsid w:val="00EB0459"/>
    <w:rsid w:val="00EB09EF"/>
    <w:rsid w:val="00EB265F"/>
    <w:rsid w:val="00EB2A65"/>
    <w:rsid w:val="00EB3E40"/>
    <w:rsid w:val="00EB47AF"/>
    <w:rsid w:val="00EB47B9"/>
    <w:rsid w:val="00EB52C8"/>
    <w:rsid w:val="00EB5B0B"/>
    <w:rsid w:val="00EB5FAA"/>
    <w:rsid w:val="00EB64ED"/>
    <w:rsid w:val="00EB7707"/>
    <w:rsid w:val="00EB79B4"/>
    <w:rsid w:val="00EC1268"/>
    <w:rsid w:val="00EC18B4"/>
    <w:rsid w:val="00EC32BB"/>
    <w:rsid w:val="00EC4717"/>
    <w:rsid w:val="00EC5D94"/>
    <w:rsid w:val="00EC608C"/>
    <w:rsid w:val="00EC6ABC"/>
    <w:rsid w:val="00EC6D72"/>
    <w:rsid w:val="00EC7F22"/>
    <w:rsid w:val="00ED0096"/>
    <w:rsid w:val="00ED0C8A"/>
    <w:rsid w:val="00ED18B8"/>
    <w:rsid w:val="00ED1EA1"/>
    <w:rsid w:val="00ED2947"/>
    <w:rsid w:val="00ED2AA1"/>
    <w:rsid w:val="00ED4D40"/>
    <w:rsid w:val="00ED4F05"/>
    <w:rsid w:val="00ED7225"/>
    <w:rsid w:val="00EE2748"/>
    <w:rsid w:val="00EE2CF8"/>
    <w:rsid w:val="00EE35C9"/>
    <w:rsid w:val="00EE4435"/>
    <w:rsid w:val="00EE473F"/>
    <w:rsid w:val="00EE4CF2"/>
    <w:rsid w:val="00EE5B49"/>
    <w:rsid w:val="00EE603C"/>
    <w:rsid w:val="00EE638A"/>
    <w:rsid w:val="00EE6A66"/>
    <w:rsid w:val="00EE6CD4"/>
    <w:rsid w:val="00EE7A58"/>
    <w:rsid w:val="00EF0570"/>
    <w:rsid w:val="00EF2462"/>
    <w:rsid w:val="00EF271C"/>
    <w:rsid w:val="00EF38BA"/>
    <w:rsid w:val="00EF47B1"/>
    <w:rsid w:val="00EF4A27"/>
    <w:rsid w:val="00EF4D39"/>
    <w:rsid w:val="00EF5154"/>
    <w:rsid w:val="00EF686E"/>
    <w:rsid w:val="00EF6D69"/>
    <w:rsid w:val="00F00BBB"/>
    <w:rsid w:val="00F00DAE"/>
    <w:rsid w:val="00F01268"/>
    <w:rsid w:val="00F020CD"/>
    <w:rsid w:val="00F02A0B"/>
    <w:rsid w:val="00F02F08"/>
    <w:rsid w:val="00F0374D"/>
    <w:rsid w:val="00F03D16"/>
    <w:rsid w:val="00F0499F"/>
    <w:rsid w:val="00F0518F"/>
    <w:rsid w:val="00F061B3"/>
    <w:rsid w:val="00F0713A"/>
    <w:rsid w:val="00F10908"/>
    <w:rsid w:val="00F11026"/>
    <w:rsid w:val="00F118F6"/>
    <w:rsid w:val="00F119F5"/>
    <w:rsid w:val="00F124EA"/>
    <w:rsid w:val="00F1278C"/>
    <w:rsid w:val="00F128A7"/>
    <w:rsid w:val="00F1367A"/>
    <w:rsid w:val="00F14B82"/>
    <w:rsid w:val="00F15371"/>
    <w:rsid w:val="00F16939"/>
    <w:rsid w:val="00F16989"/>
    <w:rsid w:val="00F16F2C"/>
    <w:rsid w:val="00F17CA7"/>
    <w:rsid w:val="00F20520"/>
    <w:rsid w:val="00F209E7"/>
    <w:rsid w:val="00F21EB1"/>
    <w:rsid w:val="00F23FF9"/>
    <w:rsid w:val="00F25485"/>
    <w:rsid w:val="00F25F36"/>
    <w:rsid w:val="00F302D6"/>
    <w:rsid w:val="00F30715"/>
    <w:rsid w:val="00F310C4"/>
    <w:rsid w:val="00F3188F"/>
    <w:rsid w:val="00F31AB0"/>
    <w:rsid w:val="00F32428"/>
    <w:rsid w:val="00F331C0"/>
    <w:rsid w:val="00F3328D"/>
    <w:rsid w:val="00F33477"/>
    <w:rsid w:val="00F33BF8"/>
    <w:rsid w:val="00F342A8"/>
    <w:rsid w:val="00F34624"/>
    <w:rsid w:val="00F35522"/>
    <w:rsid w:val="00F35B5E"/>
    <w:rsid w:val="00F37711"/>
    <w:rsid w:val="00F42F75"/>
    <w:rsid w:val="00F44708"/>
    <w:rsid w:val="00F45036"/>
    <w:rsid w:val="00F46A29"/>
    <w:rsid w:val="00F46F43"/>
    <w:rsid w:val="00F46F76"/>
    <w:rsid w:val="00F472E9"/>
    <w:rsid w:val="00F5084A"/>
    <w:rsid w:val="00F52134"/>
    <w:rsid w:val="00F5256F"/>
    <w:rsid w:val="00F52C07"/>
    <w:rsid w:val="00F53596"/>
    <w:rsid w:val="00F55CEE"/>
    <w:rsid w:val="00F55DD1"/>
    <w:rsid w:val="00F5632A"/>
    <w:rsid w:val="00F56943"/>
    <w:rsid w:val="00F56D16"/>
    <w:rsid w:val="00F573D3"/>
    <w:rsid w:val="00F57A48"/>
    <w:rsid w:val="00F6004F"/>
    <w:rsid w:val="00F60179"/>
    <w:rsid w:val="00F61EBD"/>
    <w:rsid w:val="00F64502"/>
    <w:rsid w:val="00F64916"/>
    <w:rsid w:val="00F659BD"/>
    <w:rsid w:val="00F66CAB"/>
    <w:rsid w:val="00F67732"/>
    <w:rsid w:val="00F71306"/>
    <w:rsid w:val="00F7338F"/>
    <w:rsid w:val="00F73814"/>
    <w:rsid w:val="00F73B14"/>
    <w:rsid w:val="00F74B77"/>
    <w:rsid w:val="00F76198"/>
    <w:rsid w:val="00F77054"/>
    <w:rsid w:val="00F7714A"/>
    <w:rsid w:val="00F77B86"/>
    <w:rsid w:val="00F83205"/>
    <w:rsid w:val="00F83766"/>
    <w:rsid w:val="00F84735"/>
    <w:rsid w:val="00F87BD1"/>
    <w:rsid w:val="00F9293E"/>
    <w:rsid w:val="00F92A79"/>
    <w:rsid w:val="00F92ECD"/>
    <w:rsid w:val="00F932BA"/>
    <w:rsid w:val="00F93BD6"/>
    <w:rsid w:val="00F94299"/>
    <w:rsid w:val="00F95EF2"/>
    <w:rsid w:val="00F95FA2"/>
    <w:rsid w:val="00F97F7B"/>
    <w:rsid w:val="00FA04E5"/>
    <w:rsid w:val="00FA06CD"/>
    <w:rsid w:val="00FA09EA"/>
    <w:rsid w:val="00FA343C"/>
    <w:rsid w:val="00FA4496"/>
    <w:rsid w:val="00FA5056"/>
    <w:rsid w:val="00FA69CA"/>
    <w:rsid w:val="00FB0641"/>
    <w:rsid w:val="00FB14B0"/>
    <w:rsid w:val="00FB1B05"/>
    <w:rsid w:val="00FB3D6F"/>
    <w:rsid w:val="00FB47E7"/>
    <w:rsid w:val="00FB4B40"/>
    <w:rsid w:val="00FB63B8"/>
    <w:rsid w:val="00FB6D94"/>
    <w:rsid w:val="00FC080A"/>
    <w:rsid w:val="00FC0A9B"/>
    <w:rsid w:val="00FC1B95"/>
    <w:rsid w:val="00FC224F"/>
    <w:rsid w:val="00FC24E7"/>
    <w:rsid w:val="00FC258E"/>
    <w:rsid w:val="00FC3AFA"/>
    <w:rsid w:val="00FC52F9"/>
    <w:rsid w:val="00FC5391"/>
    <w:rsid w:val="00FC5EBC"/>
    <w:rsid w:val="00FC727E"/>
    <w:rsid w:val="00FC7465"/>
    <w:rsid w:val="00FD258D"/>
    <w:rsid w:val="00FD26FB"/>
    <w:rsid w:val="00FD3447"/>
    <w:rsid w:val="00FD3E5C"/>
    <w:rsid w:val="00FD6022"/>
    <w:rsid w:val="00FD66BB"/>
    <w:rsid w:val="00FD66C9"/>
    <w:rsid w:val="00FE0558"/>
    <w:rsid w:val="00FE1317"/>
    <w:rsid w:val="00FE1328"/>
    <w:rsid w:val="00FE1C89"/>
    <w:rsid w:val="00FE1D0E"/>
    <w:rsid w:val="00FE246C"/>
    <w:rsid w:val="00FE3368"/>
    <w:rsid w:val="00FE507E"/>
    <w:rsid w:val="00FE5784"/>
    <w:rsid w:val="00FE5B82"/>
    <w:rsid w:val="00FE6430"/>
    <w:rsid w:val="00FE67A1"/>
    <w:rsid w:val="00FF03FB"/>
    <w:rsid w:val="00FF168B"/>
    <w:rsid w:val="00FF23E4"/>
    <w:rsid w:val="00FF3766"/>
    <w:rsid w:val="00FF3A44"/>
    <w:rsid w:val="00FF3E9D"/>
    <w:rsid w:val="00FF6FF1"/>
    <w:rsid w:val="00FF7BC9"/>
    <w:rsid w:val="013603D8"/>
    <w:rsid w:val="014A3399"/>
    <w:rsid w:val="01A6A568"/>
    <w:rsid w:val="01AC5065"/>
    <w:rsid w:val="01C29C45"/>
    <w:rsid w:val="0208C096"/>
    <w:rsid w:val="02454F58"/>
    <w:rsid w:val="02913A47"/>
    <w:rsid w:val="02C01247"/>
    <w:rsid w:val="0384CD26"/>
    <w:rsid w:val="039DB1B6"/>
    <w:rsid w:val="03A0C27B"/>
    <w:rsid w:val="03DD17A9"/>
    <w:rsid w:val="048127E3"/>
    <w:rsid w:val="0498E228"/>
    <w:rsid w:val="04EF98EA"/>
    <w:rsid w:val="0519134C"/>
    <w:rsid w:val="054AEB40"/>
    <w:rsid w:val="05ADF0C0"/>
    <w:rsid w:val="06DDD0B1"/>
    <w:rsid w:val="06FD2C4C"/>
    <w:rsid w:val="08A237DB"/>
    <w:rsid w:val="08F75AB2"/>
    <w:rsid w:val="09004DE1"/>
    <w:rsid w:val="09B659E4"/>
    <w:rsid w:val="09B86268"/>
    <w:rsid w:val="0AAF8B01"/>
    <w:rsid w:val="0B17F80B"/>
    <w:rsid w:val="0B8A6445"/>
    <w:rsid w:val="0BBD7FBB"/>
    <w:rsid w:val="0D10F653"/>
    <w:rsid w:val="0D3D2810"/>
    <w:rsid w:val="0DE81A4F"/>
    <w:rsid w:val="0DF9F5EF"/>
    <w:rsid w:val="0E1A5717"/>
    <w:rsid w:val="0E1B7D3F"/>
    <w:rsid w:val="0E50FC44"/>
    <w:rsid w:val="0E96B702"/>
    <w:rsid w:val="0F0C8D2B"/>
    <w:rsid w:val="0F771216"/>
    <w:rsid w:val="10DD455B"/>
    <w:rsid w:val="10E63BC8"/>
    <w:rsid w:val="111A0323"/>
    <w:rsid w:val="122126FF"/>
    <w:rsid w:val="12584D37"/>
    <w:rsid w:val="12CD0B22"/>
    <w:rsid w:val="1344FAF0"/>
    <w:rsid w:val="14E026F3"/>
    <w:rsid w:val="1516AED2"/>
    <w:rsid w:val="15CC8C68"/>
    <w:rsid w:val="164E01BA"/>
    <w:rsid w:val="16547A20"/>
    <w:rsid w:val="166CB4D5"/>
    <w:rsid w:val="1715BBA0"/>
    <w:rsid w:val="176A9B10"/>
    <w:rsid w:val="17AFD207"/>
    <w:rsid w:val="17C5A42F"/>
    <w:rsid w:val="17CA5D6A"/>
    <w:rsid w:val="17EF0854"/>
    <w:rsid w:val="17FA3FBE"/>
    <w:rsid w:val="184B1349"/>
    <w:rsid w:val="1868F786"/>
    <w:rsid w:val="186FDE01"/>
    <w:rsid w:val="1898A765"/>
    <w:rsid w:val="1913DB1F"/>
    <w:rsid w:val="19311C0A"/>
    <w:rsid w:val="19437123"/>
    <w:rsid w:val="1981A20B"/>
    <w:rsid w:val="198EC2F3"/>
    <w:rsid w:val="19E9F8CA"/>
    <w:rsid w:val="19EAE1F9"/>
    <w:rsid w:val="19F3F2BE"/>
    <w:rsid w:val="1A3CA264"/>
    <w:rsid w:val="1A3D8085"/>
    <w:rsid w:val="1A6E5FCF"/>
    <w:rsid w:val="1AFEAB29"/>
    <w:rsid w:val="1C08291F"/>
    <w:rsid w:val="1C0C2356"/>
    <w:rsid w:val="1C83D172"/>
    <w:rsid w:val="1CDA8CFC"/>
    <w:rsid w:val="1D66411F"/>
    <w:rsid w:val="1EBB33F3"/>
    <w:rsid w:val="1F066B77"/>
    <w:rsid w:val="1F121A2F"/>
    <w:rsid w:val="1FD10E26"/>
    <w:rsid w:val="203BF6D6"/>
    <w:rsid w:val="20BE8C5A"/>
    <w:rsid w:val="215B31BF"/>
    <w:rsid w:val="21AECA97"/>
    <w:rsid w:val="22AB6E45"/>
    <w:rsid w:val="22D77866"/>
    <w:rsid w:val="231FB6AF"/>
    <w:rsid w:val="235297FB"/>
    <w:rsid w:val="23AA7ED6"/>
    <w:rsid w:val="23D00C25"/>
    <w:rsid w:val="24286608"/>
    <w:rsid w:val="24647192"/>
    <w:rsid w:val="24E0AF44"/>
    <w:rsid w:val="2524D740"/>
    <w:rsid w:val="2573E155"/>
    <w:rsid w:val="258A0F6B"/>
    <w:rsid w:val="259EB4DF"/>
    <w:rsid w:val="25BE7BB9"/>
    <w:rsid w:val="25F1907D"/>
    <w:rsid w:val="25F74F8E"/>
    <w:rsid w:val="25F7ED54"/>
    <w:rsid w:val="262B03C0"/>
    <w:rsid w:val="26383F27"/>
    <w:rsid w:val="26570DCE"/>
    <w:rsid w:val="2687C379"/>
    <w:rsid w:val="26F73D49"/>
    <w:rsid w:val="2735E075"/>
    <w:rsid w:val="27592F27"/>
    <w:rsid w:val="276CFBB2"/>
    <w:rsid w:val="27704A8E"/>
    <w:rsid w:val="28573ED8"/>
    <w:rsid w:val="28F2A962"/>
    <w:rsid w:val="2B13E8CD"/>
    <w:rsid w:val="2B84EC31"/>
    <w:rsid w:val="2C0EFADC"/>
    <w:rsid w:val="2C7C2D63"/>
    <w:rsid w:val="2CAB83AC"/>
    <w:rsid w:val="2CD31573"/>
    <w:rsid w:val="2D909A1E"/>
    <w:rsid w:val="2DF0DC94"/>
    <w:rsid w:val="2E853DE8"/>
    <w:rsid w:val="2EE0DDFA"/>
    <w:rsid w:val="2EFF993F"/>
    <w:rsid w:val="2F3F79C9"/>
    <w:rsid w:val="2F5A82F0"/>
    <w:rsid w:val="2F5DCE97"/>
    <w:rsid w:val="2FC39A77"/>
    <w:rsid w:val="30443A46"/>
    <w:rsid w:val="3072750F"/>
    <w:rsid w:val="307EFA01"/>
    <w:rsid w:val="30892494"/>
    <w:rsid w:val="31B01A16"/>
    <w:rsid w:val="321FDA1C"/>
    <w:rsid w:val="3233039F"/>
    <w:rsid w:val="323F8D6A"/>
    <w:rsid w:val="33C30E67"/>
    <w:rsid w:val="33F35B21"/>
    <w:rsid w:val="34038B1A"/>
    <w:rsid w:val="348E76AC"/>
    <w:rsid w:val="3501165C"/>
    <w:rsid w:val="354480E3"/>
    <w:rsid w:val="35559635"/>
    <w:rsid w:val="35C69ACF"/>
    <w:rsid w:val="3618FA74"/>
    <w:rsid w:val="36943EC8"/>
    <w:rsid w:val="374F5286"/>
    <w:rsid w:val="375E310A"/>
    <w:rsid w:val="37701047"/>
    <w:rsid w:val="378BD021"/>
    <w:rsid w:val="3792890A"/>
    <w:rsid w:val="37D2D7BC"/>
    <w:rsid w:val="388D0C64"/>
    <w:rsid w:val="39D06165"/>
    <w:rsid w:val="3A04BE71"/>
    <w:rsid w:val="3A30B838"/>
    <w:rsid w:val="3A3DEB13"/>
    <w:rsid w:val="3ACBB1D5"/>
    <w:rsid w:val="3B0F666A"/>
    <w:rsid w:val="3B753170"/>
    <w:rsid w:val="3B7A1676"/>
    <w:rsid w:val="3C2E2484"/>
    <w:rsid w:val="3CBA25A9"/>
    <w:rsid w:val="3DD399F9"/>
    <w:rsid w:val="3DD8D62E"/>
    <w:rsid w:val="3E129543"/>
    <w:rsid w:val="3E61E205"/>
    <w:rsid w:val="3ED62ABA"/>
    <w:rsid w:val="3F05A511"/>
    <w:rsid w:val="3F5DAAE3"/>
    <w:rsid w:val="3FBEB818"/>
    <w:rsid w:val="3FE91944"/>
    <w:rsid w:val="3FECC447"/>
    <w:rsid w:val="40D52D36"/>
    <w:rsid w:val="41F0DCD6"/>
    <w:rsid w:val="428DDE6C"/>
    <w:rsid w:val="429086C4"/>
    <w:rsid w:val="4292DDE4"/>
    <w:rsid w:val="42E100D6"/>
    <w:rsid w:val="433B5D31"/>
    <w:rsid w:val="43DE05B0"/>
    <w:rsid w:val="44A76251"/>
    <w:rsid w:val="44BBBF27"/>
    <w:rsid w:val="44D68B28"/>
    <w:rsid w:val="44D869C2"/>
    <w:rsid w:val="46C762AB"/>
    <w:rsid w:val="46D6F8EF"/>
    <w:rsid w:val="46F48F05"/>
    <w:rsid w:val="470E2909"/>
    <w:rsid w:val="47AAE282"/>
    <w:rsid w:val="47CE89C8"/>
    <w:rsid w:val="48E5C0A1"/>
    <w:rsid w:val="4902D3BB"/>
    <w:rsid w:val="492FF0CD"/>
    <w:rsid w:val="4A1586AC"/>
    <w:rsid w:val="4A3AA360"/>
    <w:rsid w:val="4ADA1E8E"/>
    <w:rsid w:val="4B683D3D"/>
    <w:rsid w:val="4B733367"/>
    <w:rsid w:val="4C35FFBA"/>
    <w:rsid w:val="4D737D3C"/>
    <w:rsid w:val="4D933CF4"/>
    <w:rsid w:val="4E707A6C"/>
    <w:rsid w:val="4ED2DF9A"/>
    <w:rsid w:val="4EE2EEB5"/>
    <w:rsid w:val="4F37D12E"/>
    <w:rsid w:val="4F58A9A8"/>
    <w:rsid w:val="4F8B575B"/>
    <w:rsid w:val="4FB30317"/>
    <w:rsid w:val="50303DCD"/>
    <w:rsid w:val="504360A2"/>
    <w:rsid w:val="506608C8"/>
    <w:rsid w:val="506A6249"/>
    <w:rsid w:val="50BA00C2"/>
    <w:rsid w:val="50C5A18F"/>
    <w:rsid w:val="51AFB17E"/>
    <w:rsid w:val="51BCB36A"/>
    <w:rsid w:val="51E7180F"/>
    <w:rsid w:val="526637CD"/>
    <w:rsid w:val="526CDFDB"/>
    <w:rsid w:val="527009C6"/>
    <w:rsid w:val="52F7BC6A"/>
    <w:rsid w:val="5389009E"/>
    <w:rsid w:val="5391A68A"/>
    <w:rsid w:val="53AC7403"/>
    <w:rsid w:val="53B153F4"/>
    <w:rsid w:val="53BBBC31"/>
    <w:rsid w:val="53C98D45"/>
    <w:rsid w:val="551D20E0"/>
    <w:rsid w:val="553ABE8D"/>
    <w:rsid w:val="55A485FC"/>
    <w:rsid w:val="55C0D447"/>
    <w:rsid w:val="55C3CC03"/>
    <w:rsid w:val="573294D2"/>
    <w:rsid w:val="5816B85C"/>
    <w:rsid w:val="58560BFE"/>
    <w:rsid w:val="58B0F969"/>
    <w:rsid w:val="592BF15D"/>
    <w:rsid w:val="59895666"/>
    <w:rsid w:val="59D214E4"/>
    <w:rsid w:val="59F93016"/>
    <w:rsid w:val="5A29D2C5"/>
    <w:rsid w:val="5A53D249"/>
    <w:rsid w:val="5AACBEB6"/>
    <w:rsid w:val="5B13D063"/>
    <w:rsid w:val="5B5BC38E"/>
    <w:rsid w:val="5B983668"/>
    <w:rsid w:val="5BAAEA39"/>
    <w:rsid w:val="5BF8D7A8"/>
    <w:rsid w:val="5C46274E"/>
    <w:rsid w:val="5CE46544"/>
    <w:rsid w:val="5D45CBBA"/>
    <w:rsid w:val="5DA6760D"/>
    <w:rsid w:val="5DB93E8A"/>
    <w:rsid w:val="5DBBB3F3"/>
    <w:rsid w:val="5E24B81B"/>
    <w:rsid w:val="5E383B74"/>
    <w:rsid w:val="5EAF8CA3"/>
    <w:rsid w:val="5F891FC2"/>
    <w:rsid w:val="5FC0E04E"/>
    <w:rsid w:val="6010CFAA"/>
    <w:rsid w:val="60EE800D"/>
    <w:rsid w:val="61FDAA26"/>
    <w:rsid w:val="63A220DA"/>
    <w:rsid w:val="63BC5B39"/>
    <w:rsid w:val="64163E56"/>
    <w:rsid w:val="64E7BEE9"/>
    <w:rsid w:val="651E1C30"/>
    <w:rsid w:val="659ECE31"/>
    <w:rsid w:val="660C47F2"/>
    <w:rsid w:val="664926CF"/>
    <w:rsid w:val="669A3234"/>
    <w:rsid w:val="6736C3CA"/>
    <w:rsid w:val="673FFA47"/>
    <w:rsid w:val="6777384D"/>
    <w:rsid w:val="6834BFB2"/>
    <w:rsid w:val="69033A0D"/>
    <w:rsid w:val="69E153B2"/>
    <w:rsid w:val="6AC71B27"/>
    <w:rsid w:val="6AFE994C"/>
    <w:rsid w:val="6C945222"/>
    <w:rsid w:val="6CE3B95A"/>
    <w:rsid w:val="6CFFFAF9"/>
    <w:rsid w:val="6D76D26A"/>
    <w:rsid w:val="6E1140F8"/>
    <w:rsid w:val="6EA37BDF"/>
    <w:rsid w:val="6EC78968"/>
    <w:rsid w:val="6F012E39"/>
    <w:rsid w:val="6F883B65"/>
    <w:rsid w:val="6FC7E935"/>
    <w:rsid w:val="7026331E"/>
    <w:rsid w:val="70822C34"/>
    <w:rsid w:val="71444A51"/>
    <w:rsid w:val="71916E10"/>
    <w:rsid w:val="71BB059C"/>
    <w:rsid w:val="71CFE62D"/>
    <w:rsid w:val="71D8F543"/>
    <w:rsid w:val="72C0653B"/>
    <w:rsid w:val="73332278"/>
    <w:rsid w:val="73DAA1C9"/>
    <w:rsid w:val="73DB21E7"/>
    <w:rsid w:val="740DE397"/>
    <w:rsid w:val="744C0C03"/>
    <w:rsid w:val="74A174A8"/>
    <w:rsid w:val="7508C326"/>
    <w:rsid w:val="75326F90"/>
    <w:rsid w:val="768F67B0"/>
    <w:rsid w:val="76E0CE9C"/>
    <w:rsid w:val="774B7EB4"/>
    <w:rsid w:val="7833D734"/>
    <w:rsid w:val="78A5B132"/>
    <w:rsid w:val="78C50C16"/>
    <w:rsid w:val="791BBC68"/>
    <w:rsid w:val="7932A08D"/>
    <w:rsid w:val="7940A7C1"/>
    <w:rsid w:val="79E916E9"/>
    <w:rsid w:val="7A421A3A"/>
    <w:rsid w:val="7AA91E73"/>
    <w:rsid w:val="7B431458"/>
    <w:rsid w:val="7BA0E3E6"/>
    <w:rsid w:val="7BB1508D"/>
    <w:rsid w:val="7C4717CB"/>
    <w:rsid w:val="7C863963"/>
    <w:rsid w:val="7CDA84B5"/>
    <w:rsid w:val="7D2CA18A"/>
    <w:rsid w:val="7D53CE8B"/>
    <w:rsid w:val="7D591B06"/>
    <w:rsid w:val="7D701986"/>
    <w:rsid w:val="7D8FD66B"/>
    <w:rsid w:val="7EBB4705"/>
    <w:rsid w:val="7F73FF38"/>
    <w:rsid w:val="7F9D9354"/>
    <w:rsid w:val="7FDBB3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8779C"/>
  <w15:docId w15:val="{E0927667-1768-4412-899F-A8450748D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2FD"/>
    <w:pPr>
      <w:spacing w:line="276" w:lineRule="auto"/>
    </w:pPr>
    <w:rPr>
      <w:sz w:val="24"/>
    </w:rPr>
  </w:style>
  <w:style w:type="paragraph" w:styleId="Heading1">
    <w:name w:val="heading 1"/>
    <w:basedOn w:val="Normal"/>
    <w:next w:val="Normal"/>
    <w:uiPriority w:val="9"/>
    <w:qFormat/>
    <w:rsid w:val="00797D98"/>
    <w:pPr>
      <w:keepNext/>
      <w:outlineLvl w:val="0"/>
    </w:pPr>
    <w:rPr>
      <w:b/>
      <w:sz w:val="28"/>
    </w:rPr>
  </w:style>
  <w:style w:type="paragraph" w:styleId="Heading2">
    <w:name w:val="heading 2"/>
    <w:basedOn w:val="Normal"/>
    <w:next w:val="Normal"/>
    <w:uiPriority w:val="9"/>
    <w:unhideWhenUsed/>
    <w:qFormat/>
    <w:rsid w:val="00797D98"/>
    <w:pPr>
      <w:keepNext/>
      <w:outlineLvl w:val="1"/>
    </w:pPr>
    <w:rPr>
      <w:b/>
    </w:rPr>
  </w:style>
  <w:style w:type="paragraph" w:styleId="Heading3">
    <w:name w:val="heading 3"/>
    <w:basedOn w:val="Normal"/>
    <w:next w:val="Normal"/>
    <w:uiPriority w:val="9"/>
    <w:unhideWhenUsed/>
    <w:qFormat/>
    <w:rsid w:val="006A5AED"/>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outlineLvl w:val="2"/>
    </w:pPr>
    <w:rPr>
      <w:u w:val="single"/>
    </w:rPr>
  </w:style>
  <w:style w:type="paragraph" w:styleId="Heading4">
    <w:name w:val="heading 4"/>
    <w:basedOn w:val="Normal"/>
    <w:next w:val="Normal"/>
    <w:link w:val="Heading4Char"/>
    <w:uiPriority w:val="9"/>
    <w:semiHidden/>
    <w:unhideWhenUsed/>
    <w:qFormat/>
    <w:rsid w:val="00E7251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7251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ind w:right="360"/>
      <w:jc w:val="center"/>
      <w:outlineLvl w:val="5"/>
    </w:pPr>
    <w:rPr>
      <w:color w:val="C0C0C0"/>
      <w:sz w:val="40"/>
    </w:rPr>
  </w:style>
  <w:style w:type="paragraph" w:styleId="Heading8">
    <w:name w:val="heading 8"/>
    <w:basedOn w:val="Normal"/>
    <w:next w:val="Normal"/>
    <w:link w:val="Heading8Char"/>
    <w:unhideWhenUsed/>
    <w:qFormat/>
    <w:rsid w:val="00E7251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E7251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tabs>
        <w:tab w:val="left" w:pos="360"/>
        <w:tab w:val="left" w:pos="720"/>
        <w:tab w:val="left" w:pos="1080"/>
        <w:tab w:val="left" w:pos="1440"/>
      </w:tabs>
      <w:spacing w:before="240" w:after="60"/>
      <w:ind w:left="720" w:hanging="720"/>
      <w:jc w:val="center"/>
    </w:pPr>
    <w:rPr>
      <w:rFonts w:ascii="Arial" w:hAnsi="Arial"/>
      <w:b/>
      <w:kern w:val="28"/>
      <w:sz w:val="32"/>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styleId="CommentReference">
    <w:name w:val="annotation reference"/>
    <w:uiPriority w:val="99"/>
    <w:semiHidden/>
    <w:rPr>
      <w:sz w:val="16"/>
    </w:rPr>
  </w:style>
  <w:style w:type="paragraph" w:styleId="CommentText">
    <w:name w:val="annotation text"/>
    <w:basedOn w:val="Normal"/>
    <w:link w:val="CommentTextChar"/>
    <w:uiPriority w:val="99"/>
  </w:style>
  <w:style w:type="paragraph" w:styleId="BodyText">
    <w:name w:val="Body Text"/>
    <w:basedOn w:val="Normal"/>
    <w:pPr>
      <w:tabs>
        <w:tab w:val="left" w:pos="1"/>
        <w:tab w:val="left" w:pos="360"/>
        <w:tab w:val="left" w:pos="810"/>
        <w:tab w:val="left" w:pos="1080"/>
        <w:tab w:val="left" w:pos="162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 w:val="left" w:pos="10080"/>
      </w:tabs>
    </w:pPr>
  </w:style>
  <w:style w:type="paragraph" w:styleId="Footer">
    <w:name w:val="footer"/>
    <w:basedOn w:val="Normal"/>
    <w:link w:val="FooterChar"/>
    <w:uiPriority w:val="99"/>
    <w:pPr>
      <w:tabs>
        <w:tab w:val="center" w:pos="4320"/>
        <w:tab w:val="right" w:pos="8640"/>
      </w:tabs>
    </w:pPr>
  </w:style>
  <w:style w:type="paragraph" w:styleId="NormalIndent">
    <w:name w:val="Normal Indent"/>
    <w:basedOn w:val="Normal"/>
    <w:pPr>
      <w:ind w:left="720"/>
    </w:pPr>
  </w:style>
  <w:style w:type="character" w:styleId="PageNumber">
    <w:name w:val="page number"/>
    <w:basedOn w:val="DefaultParagraphFont"/>
  </w:style>
  <w:style w:type="paragraph" w:styleId="BodyText3">
    <w:name w:val="Body Text 3"/>
    <w:basedOn w:val="Normal"/>
    <w:rPr>
      <w:snapToGrid w:val="0"/>
      <w:color w:val="000000"/>
    </w:rPr>
  </w:style>
  <w:style w:type="paragraph" w:styleId="BodyTextIndent2">
    <w:name w:val="Body Text Indent 2"/>
    <w:basedOn w:val="Normal"/>
    <w:pPr>
      <w:spacing w:before="240"/>
      <w:ind w:left="360" w:hanging="360"/>
    </w:pPr>
    <w:rPr>
      <w:snapToGrid w:val="0"/>
      <w:color w:val="000000"/>
    </w:rPr>
  </w:style>
  <w:style w:type="paragraph" w:styleId="BodyTextIndent">
    <w:name w:val="Body Text Indent"/>
    <w:basedOn w:val="Normal"/>
    <w:link w:val="BodyTextIndentChar"/>
    <w:pPr>
      <w:jc w:val="center"/>
    </w:pPr>
    <w:rPr>
      <w:b/>
      <w:sz w:val="36"/>
    </w:rPr>
  </w:style>
  <w:style w:type="paragraph" w:styleId="FootnoteText">
    <w:name w:val="footnote text"/>
    <w:basedOn w:val="Normal"/>
    <w:semiHidden/>
  </w:style>
  <w:style w:type="character" w:styleId="FootnoteReference">
    <w:name w:val="footnote reference"/>
    <w:semiHidden/>
    <w:rPr>
      <w:vertAlign w:val="superscript"/>
    </w:rPr>
  </w:style>
  <w:style w:type="paragraph" w:styleId="BalloonText">
    <w:name w:val="Balloon Text"/>
    <w:basedOn w:val="Normal"/>
    <w:semiHidden/>
    <w:rPr>
      <w:rFonts w:ascii="Tahoma" w:hAnsi="Tahoma" w:cs="TimesNewRomanPSMT"/>
      <w:sz w:val="16"/>
      <w:szCs w:val="16"/>
    </w:rPr>
  </w:style>
  <w:style w:type="paragraph" w:styleId="CommentSubject">
    <w:name w:val="annotation subject"/>
    <w:basedOn w:val="CommentText"/>
    <w:next w:val="CommentText"/>
    <w:semiHidden/>
    <w:rPr>
      <w:b/>
      <w:bCs/>
    </w:rPr>
  </w:style>
  <w:style w:type="paragraph" w:styleId="Header">
    <w:name w:val="header"/>
    <w:basedOn w:val="Normal"/>
    <w:pPr>
      <w:tabs>
        <w:tab w:val="center" w:pos="4320"/>
        <w:tab w:val="right" w:pos="8640"/>
      </w:tabs>
    </w:pPr>
  </w:style>
  <w:style w:type="paragraph" w:customStyle="1" w:styleId="Default">
    <w:name w:val="Default"/>
    <w:pPr>
      <w:autoSpaceDE w:val="0"/>
      <w:autoSpaceDN w:val="0"/>
      <w:adjustRightInd w:val="0"/>
    </w:pPr>
    <w:rPr>
      <w:color w:val="000000"/>
      <w:sz w:val="24"/>
      <w:szCs w:val="24"/>
    </w:rPr>
  </w:style>
  <w:style w:type="character" w:styleId="UnresolvedMention">
    <w:name w:val="Unresolved Mention"/>
    <w:uiPriority w:val="99"/>
    <w:semiHidden/>
    <w:unhideWhenUsed/>
    <w:rsid w:val="00A27F07"/>
    <w:rPr>
      <w:color w:val="808080"/>
      <w:shd w:val="clear" w:color="auto" w:fill="E6E6E6"/>
    </w:rPr>
  </w:style>
  <w:style w:type="table" w:styleId="TableGrid">
    <w:name w:val="Table Grid"/>
    <w:basedOn w:val="TableNormal"/>
    <w:uiPriority w:val="39"/>
    <w:rsid w:val="00D9121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rsid w:val="00D91216"/>
  </w:style>
  <w:style w:type="character" w:customStyle="1" w:styleId="Heading4Char">
    <w:name w:val="Heading 4 Char"/>
    <w:basedOn w:val="DefaultParagraphFont"/>
    <w:link w:val="Heading4"/>
    <w:rsid w:val="00E7251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rsid w:val="00E7251A"/>
    <w:rPr>
      <w:rFonts w:asciiTheme="majorHAnsi" w:eastAsiaTheme="majorEastAsia" w:hAnsiTheme="majorHAnsi" w:cstheme="majorBidi"/>
      <w:color w:val="2F5496" w:themeColor="accent1" w:themeShade="BF"/>
    </w:rPr>
  </w:style>
  <w:style w:type="character" w:customStyle="1" w:styleId="Heading8Char">
    <w:name w:val="Heading 8 Char"/>
    <w:basedOn w:val="DefaultParagraphFont"/>
    <w:link w:val="Heading8"/>
    <w:rsid w:val="00E725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7251A"/>
    <w:rPr>
      <w:rFonts w:asciiTheme="majorHAnsi" w:eastAsiaTheme="majorEastAsia" w:hAnsiTheme="majorHAnsi" w:cstheme="majorBidi"/>
      <w:i/>
      <w:iCs/>
      <w:color w:val="272727" w:themeColor="text1" w:themeTint="D8"/>
      <w:sz w:val="21"/>
      <w:szCs w:val="21"/>
    </w:rPr>
  </w:style>
  <w:style w:type="paragraph" w:styleId="List">
    <w:name w:val="List"/>
    <w:basedOn w:val="Normal"/>
    <w:rsid w:val="00E7251A"/>
    <w:pPr>
      <w:ind w:left="360" w:hanging="360"/>
      <w:contextualSpacing/>
    </w:pPr>
  </w:style>
  <w:style w:type="paragraph" w:styleId="Date">
    <w:name w:val="Date"/>
    <w:basedOn w:val="Normal"/>
    <w:next w:val="Normal"/>
    <w:link w:val="DateChar"/>
    <w:rsid w:val="00E7251A"/>
  </w:style>
  <w:style w:type="character" w:customStyle="1" w:styleId="DateChar">
    <w:name w:val="Date Char"/>
    <w:basedOn w:val="DefaultParagraphFont"/>
    <w:link w:val="Date"/>
    <w:rsid w:val="00E7251A"/>
  </w:style>
  <w:style w:type="paragraph" w:styleId="ListBullet2">
    <w:name w:val="List Bullet 2"/>
    <w:basedOn w:val="Normal"/>
    <w:rsid w:val="00E7251A"/>
    <w:pPr>
      <w:numPr>
        <w:numId w:val="15"/>
      </w:numPr>
      <w:contextualSpacing/>
    </w:pPr>
  </w:style>
  <w:style w:type="paragraph" w:styleId="ListBullet3">
    <w:name w:val="List Bullet 3"/>
    <w:basedOn w:val="Normal"/>
    <w:rsid w:val="00E7251A"/>
    <w:pPr>
      <w:tabs>
        <w:tab w:val="num" w:pos="720"/>
      </w:tabs>
      <w:ind w:left="720" w:hanging="720"/>
      <w:contextualSpacing/>
    </w:pPr>
  </w:style>
  <w:style w:type="paragraph" w:styleId="BodyTextFirstIndent2">
    <w:name w:val="Body Text First Indent 2"/>
    <w:basedOn w:val="BodyTextIndent"/>
    <w:link w:val="BodyTextFirstIndent2Char"/>
    <w:rsid w:val="00E7251A"/>
    <w:pPr>
      <w:ind w:left="360" w:firstLine="360"/>
      <w:jc w:val="left"/>
    </w:pPr>
    <w:rPr>
      <w:b w:val="0"/>
      <w:sz w:val="20"/>
    </w:rPr>
  </w:style>
  <w:style w:type="character" w:customStyle="1" w:styleId="BodyTextIndentChar">
    <w:name w:val="Body Text Indent Char"/>
    <w:basedOn w:val="DefaultParagraphFont"/>
    <w:link w:val="BodyTextIndent"/>
    <w:rsid w:val="00E7251A"/>
    <w:rPr>
      <w:b/>
      <w:sz w:val="36"/>
    </w:rPr>
  </w:style>
  <w:style w:type="character" w:customStyle="1" w:styleId="BodyTextFirstIndent2Char">
    <w:name w:val="Body Text First Indent 2 Char"/>
    <w:basedOn w:val="BodyTextIndentChar"/>
    <w:link w:val="BodyTextFirstIndent2"/>
    <w:rsid w:val="00E7251A"/>
    <w:rPr>
      <w:b w:val="0"/>
      <w:sz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43" w:type="dxa"/>
        <w:left w:w="43" w:type="dxa"/>
        <w:bottom w:w="43" w:type="dxa"/>
        <w:right w:w="43" w:type="dxa"/>
      </w:tblCellMar>
    </w:tblPr>
  </w:style>
  <w:style w:type="table" w:customStyle="1" w:styleId="a6">
    <w:basedOn w:val="TableNormal"/>
    <w:rPr>
      <w:rFonts w:ascii="Calibri" w:eastAsia="Calibri" w:hAnsi="Calibri" w:cs="Calibri"/>
      <w:sz w:val="22"/>
      <w:szCs w:val="22"/>
    </w:rPr>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left w:w="115" w:type="dxa"/>
        <w:right w:w="115" w:type="dxa"/>
      </w:tblCellMar>
    </w:tblPr>
  </w:style>
  <w:style w:type="character" w:customStyle="1" w:styleId="FooterChar">
    <w:name w:val="Footer Char"/>
    <w:basedOn w:val="DefaultParagraphFont"/>
    <w:link w:val="Footer"/>
    <w:uiPriority w:val="99"/>
    <w:rsid w:val="003D6A2E"/>
  </w:style>
  <w:style w:type="paragraph" w:styleId="TOCHeading">
    <w:name w:val="TOC Heading"/>
    <w:basedOn w:val="Heading1"/>
    <w:next w:val="Normal"/>
    <w:uiPriority w:val="39"/>
    <w:unhideWhenUsed/>
    <w:qFormat/>
    <w:rsid w:val="003D6A2E"/>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3D6A2E"/>
    <w:pPr>
      <w:spacing w:after="100"/>
    </w:pPr>
  </w:style>
  <w:style w:type="paragraph" w:styleId="TOC2">
    <w:name w:val="toc 2"/>
    <w:basedOn w:val="Normal"/>
    <w:next w:val="Normal"/>
    <w:autoRedefine/>
    <w:uiPriority w:val="39"/>
    <w:unhideWhenUsed/>
    <w:rsid w:val="003D6A2E"/>
    <w:pPr>
      <w:spacing w:after="100"/>
      <w:ind w:left="200"/>
    </w:pPr>
  </w:style>
  <w:style w:type="paragraph" w:styleId="TOC3">
    <w:name w:val="toc 3"/>
    <w:basedOn w:val="Normal"/>
    <w:next w:val="Normal"/>
    <w:autoRedefine/>
    <w:uiPriority w:val="39"/>
    <w:unhideWhenUsed/>
    <w:rsid w:val="003D6A2E"/>
    <w:pPr>
      <w:spacing w:after="100"/>
      <w:ind w:left="400"/>
    </w:pPr>
  </w:style>
  <w:style w:type="paragraph" w:customStyle="1" w:styleId="Tables">
    <w:name w:val="Tables"/>
    <w:basedOn w:val="Normal"/>
    <w:link w:val="TablesChar"/>
    <w:qFormat/>
    <w:rsid w:val="003D6A2E"/>
    <w:pPr>
      <w:jc w:val="both"/>
    </w:pPr>
    <w:rPr>
      <w:i/>
      <w:szCs w:val="28"/>
    </w:rPr>
  </w:style>
  <w:style w:type="paragraph" w:customStyle="1" w:styleId="Figures">
    <w:name w:val="Figures"/>
    <w:basedOn w:val="Normal"/>
    <w:link w:val="FiguresChar"/>
    <w:qFormat/>
    <w:rsid w:val="00A658A3"/>
    <w:pPr>
      <w:jc w:val="both"/>
    </w:pPr>
    <w:rPr>
      <w:i/>
      <w:szCs w:val="28"/>
    </w:rPr>
  </w:style>
  <w:style w:type="character" w:customStyle="1" w:styleId="TablesChar">
    <w:name w:val="Tables Char"/>
    <w:basedOn w:val="DefaultParagraphFont"/>
    <w:link w:val="Tables"/>
    <w:rsid w:val="003D6A2E"/>
    <w:rPr>
      <w:i/>
      <w:sz w:val="24"/>
      <w:szCs w:val="28"/>
    </w:rPr>
  </w:style>
  <w:style w:type="paragraph" w:styleId="Revision">
    <w:name w:val="Revision"/>
    <w:hidden/>
    <w:uiPriority w:val="99"/>
    <w:semiHidden/>
    <w:rsid w:val="00E64953"/>
    <w:rPr>
      <w:sz w:val="24"/>
    </w:rPr>
  </w:style>
  <w:style w:type="character" w:customStyle="1" w:styleId="FiguresChar">
    <w:name w:val="Figures Char"/>
    <w:basedOn w:val="DefaultParagraphFont"/>
    <w:link w:val="Figures"/>
    <w:rsid w:val="00A658A3"/>
    <w:rPr>
      <w:i/>
      <w:sz w:val="24"/>
      <w:szCs w:val="28"/>
    </w:rPr>
  </w:style>
  <w:style w:type="paragraph" w:styleId="TableofFigures">
    <w:name w:val="table of figures"/>
    <w:basedOn w:val="Normal"/>
    <w:next w:val="Normal"/>
    <w:uiPriority w:val="99"/>
    <w:unhideWhenUsed/>
    <w:rsid w:val="00F53596"/>
  </w:style>
  <w:style w:type="character" w:styleId="PlaceholderText">
    <w:name w:val="Placeholder Text"/>
    <w:basedOn w:val="DefaultParagraphFont"/>
    <w:uiPriority w:val="99"/>
    <w:semiHidden/>
    <w:rsid w:val="001D613D"/>
    <w:rPr>
      <w:color w:val="808080"/>
    </w:rPr>
  </w:style>
  <w:style w:type="paragraph" w:styleId="ListParagraph">
    <w:name w:val="List Paragraph"/>
    <w:basedOn w:val="Normal"/>
    <w:uiPriority w:val="34"/>
    <w:qFormat/>
    <w:rsid w:val="00F01268"/>
    <w:pPr>
      <w:ind w:left="720"/>
      <w:contextualSpacing/>
    </w:pPr>
  </w:style>
  <w:style w:type="paragraph" w:styleId="NormalWeb">
    <w:name w:val="Normal (Web)"/>
    <w:basedOn w:val="Normal"/>
    <w:uiPriority w:val="99"/>
    <w:unhideWhenUsed/>
    <w:rsid w:val="00357BF3"/>
    <w:pPr>
      <w:spacing w:before="100" w:beforeAutospacing="1" w:after="100" w:afterAutospacing="1" w:line="240" w:lineRule="auto"/>
    </w:pPr>
    <w:rPr>
      <w:szCs w:val="24"/>
    </w:rPr>
  </w:style>
  <w:style w:type="paragraph" w:styleId="Bibliography">
    <w:name w:val="Bibliography"/>
    <w:basedOn w:val="Normal"/>
    <w:next w:val="Normal"/>
    <w:uiPriority w:val="37"/>
    <w:unhideWhenUsed/>
    <w:rsid w:val="00FC3AFA"/>
    <w:pPr>
      <w:spacing w:line="240" w:lineRule="auto"/>
      <w:ind w:left="720" w:hanging="720"/>
    </w:pPr>
  </w:style>
  <w:style w:type="paragraph" w:styleId="Caption">
    <w:name w:val="caption"/>
    <w:basedOn w:val="Normal"/>
    <w:next w:val="Normal"/>
    <w:uiPriority w:val="35"/>
    <w:unhideWhenUsed/>
    <w:qFormat/>
    <w:rsid w:val="000A5707"/>
    <w:pPr>
      <w:spacing w:after="200" w:line="240" w:lineRule="auto"/>
    </w:pPr>
    <w:rPr>
      <w:i/>
      <w:iCs/>
      <w:color w:val="44546A" w:themeColor="text2"/>
      <w:sz w:val="18"/>
      <w:szCs w:val="18"/>
    </w:rPr>
  </w:style>
  <w:style w:type="paragraph" w:styleId="NoSpacing">
    <w:name w:val="No Spacing"/>
    <w:uiPriority w:val="1"/>
    <w:qFormat/>
    <w:rsid w:val="006E4E16"/>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88365">
      <w:bodyDiv w:val="1"/>
      <w:marLeft w:val="0"/>
      <w:marRight w:val="0"/>
      <w:marTop w:val="0"/>
      <w:marBottom w:val="0"/>
      <w:divBdr>
        <w:top w:val="none" w:sz="0" w:space="0" w:color="auto"/>
        <w:left w:val="none" w:sz="0" w:space="0" w:color="auto"/>
        <w:bottom w:val="none" w:sz="0" w:space="0" w:color="auto"/>
        <w:right w:val="none" w:sz="0" w:space="0" w:color="auto"/>
      </w:divBdr>
    </w:div>
    <w:div w:id="180625904">
      <w:bodyDiv w:val="1"/>
      <w:marLeft w:val="0"/>
      <w:marRight w:val="0"/>
      <w:marTop w:val="0"/>
      <w:marBottom w:val="0"/>
      <w:divBdr>
        <w:top w:val="none" w:sz="0" w:space="0" w:color="auto"/>
        <w:left w:val="none" w:sz="0" w:space="0" w:color="auto"/>
        <w:bottom w:val="none" w:sz="0" w:space="0" w:color="auto"/>
        <w:right w:val="none" w:sz="0" w:space="0" w:color="auto"/>
      </w:divBdr>
    </w:div>
    <w:div w:id="420488082">
      <w:bodyDiv w:val="1"/>
      <w:marLeft w:val="0"/>
      <w:marRight w:val="0"/>
      <w:marTop w:val="0"/>
      <w:marBottom w:val="0"/>
      <w:divBdr>
        <w:top w:val="none" w:sz="0" w:space="0" w:color="auto"/>
        <w:left w:val="none" w:sz="0" w:space="0" w:color="auto"/>
        <w:bottom w:val="none" w:sz="0" w:space="0" w:color="auto"/>
        <w:right w:val="none" w:sz="0" w:space="0" w:color="auto"/>
      </w:divBdr>
    </w:div>
    <w:div w:id="644554156">
      <w:bodyDiv w:val="1"/>
      <w:marLeft w:val="0"/>
      <w:marRight w:val="0"/>
      <w:marTop w:val="0"/>
      <w:marBottom w:val="0"/>
      <w:divBdr>
        <w:top w:val="none" w:sz="0" w:space="0" w:color="auto"/>
        <w:left w:val="none" w:sz="0" w:space="0" w:color="auto"/>
        <w:bottom w:val="none" w:sz="0" w:space="0" w:color="auto"/>
        <w:right w:val="none" w:sz="0" w:space="0" w:color="auto"/>
      </w:divBdr>
    </w:div>
    <w:div w:id="726489955">
      <w:bodyDiv w:val="1"/>
      <w:marLeft w:val="0"/>
      <w:marRight w:val="0"/>
      <w:marTop w:val="0"/>
      <w:marBottom w:val="0"/>
      <w:divBdr>
        <w:top w:val="none" w:sz="0" w:space="0" w:color="auto"/>
        <w:left w:val="none" w:sz="0" w:space="0" w:color="auto"/>
        <w:bottom w:val="none" w:sz="0" w:space="0" w:color="auto"/>
        <w:right w:val="none" w:sz="0" w:space="0" w:color="auto"/>
      </w:divBdr>
    </w:div>
    <w:div w:id="794519251">
      <w:bodyDiv w:val="1"/>
      <w:marLeft w:val="0"/>
      <w:marRight w:val="0"/>
      <w:marTop w:val="0"/>
      <w:marBottom w:val="0"/>
      <w:divBdr>
        <w:top w:val="none" w:sz="0" w:space="0" w:color="auto"/>
        <w:left w:val="none" w:sz="0" w:space="0" w:color="auto"/>
        <w:bottom w:val="none" w:sz="0" w:space="0" w:color="auto"/>
        <w:right w:val="none" w:sz="0" w:space="0" w:color="auto"/>
      </w:divBdr>
    </w:div>
    <w:div w:id="832066622">
      <w:bodyDiv w:val="1"/>
      <w:marLeft w:val="0"/>
      <w:marRight w:val="0"/>
      <w:marTop w:val="0"/>
      <w:marBottom w:val="0"/>
      <w:divBdr>
        <w:top w:val="none" w:sz="0" w:space="0" w:color="auto"/>
        <w:left w:val="none" w:sz="0" w:space="0" w:color="auto"/>
        <w:bottom w:val="none" w:sz="0" w:space="0" w:color="auto"/>
        <w:right w:val="none" w:sz="0" w:space="0" w:color="auto"/>
      </w:divBdr>
    </w:div>
    <w:div w:id="942882620">
      <w:bodyDiv w:val="1"/>
      <w:marLeft w:val="0"/>
      <w:marRight w:val="0"/>
      <w:marTop w:val="0"/>
      <w:marBottom w:val="0"/>
      <w:divBdr>
        <w:top w:val="none" w:sz="0" w:space="0" w:color="auto"/>
        <w:left w:val="none" w:sz="0" w:space="0" w:color="auto"/>
        <w:bottom w:val="none" w:sz="0" w:space="0" w:color="auto"/>
        <w:right w:val="none" w:sz="0" w:space="0" w:color="auto"/>
      </w:divBdr>
    </w:div>
    <w:div w:id="966933675">
      <w:bodyDiv w:val="1"/>
      <w:marLeft w:val="0"/>
      <w:marRight w:val="0"/>
      <w:marTop w:val="0"/>
      <w:marBottom w:val="0"/>
      <w:divBdr>
        <w:top w:val="none" w:sz="0" w:space="0" w:color="auto"/>
        <w:left w:val="none" w:sz="0" w:space="0" w:color="auto"/>
        <w:bottom w:val="none" w:sz="0" w:space="0" w:color="auto"/>
        <w:right w:val="none" w:sz="0" w:space="0" w:color="auto"/>
      </w:divBdr>
    </w:div>
    <w:div w:id="1015958833">
      <w:bodyDiv w:val="1"/>
      <w:marLeft w:val="0"/>
      <w:marRight w:val="0"/>
      <w:marTop w:val="0"/>
      <w:marBottom w:val="0"/>
      <w:divBdr>
        <w:top w:val="none" w:sz="0" w:space="0" w:color="auto"/>
        <w:left w:val="none" w:sz="0" w:space="0" w:color="auto"/>
        <w:bottom w:val="none" w:sz="0" w:space="0" w:color="auto"/>
        <w:right w:val="none" w:sz="0" w:space="0" w:color="auto"/>
      </w:divBdr>
    </w:div>
    <w:div w:id="1369644577">
      <w:bodyDiv w:val="1"/>
      <w:marLeft w:val="0"/>
      <w:marRight w:val="0"/>
      <w:marTop w:val="0"/>
      <w:marBottom w:val="0"/>
      <w:divBdr>
        <w:top w:val="none" w:sz="0" w:space="0" w:color="auto"/>
        <w:left w:val="none" w:sz="0" w:space="0" w:color="auto"/>
        <w:bottom w:val="none" w:sz="0" w:space="0" w:color="auto"/>
        <w:right w:val="none" w:sz="0" w:space="0" w:color="auto"/>
      </w:divBdr>
    </w:div>
    <w:div w:id="1398286048">
      <w:bodyDiv w:val="1"/>
      <w:marLeft w:val="0"/>
      <w:marRight w:val="0"/>
      <w:marTop w:val="0"/>
      <w:marBottom w:val="0"/>
      <w:divBdr>
        <w:top w:val="none" w:sz="0" w:space="0" w:color="auto"/>
        <w:left w:val="none" w:sz="0" w:space="0" w:color="auto"/>
        <w:bottom w:val="none" w:sz="0" w:space="0" w:color="auto"/>
        <w:right w:val="none" w:sz="0" w:space="0" w:color="auto"/>
      </w:divBdr>
    </w:div>
    <w:div w:id="1455562943">
      <w:bodyDiv w:val="1"/>
      <w:marLeft w:val="0"/>
      <w:marRight w:val="0"/>
      <w:marTop w:val="0"/>
      <w:marBottom w:val="0"/>
      <w:divBdr>
        <w:top w:val="none" w:sz="0" w:space="0" w:color="auto"/>
        <w:left w:val="none" w:sz="0" w:space="0" w:color="auto"/>
        <w:bottom w:val="none" w:sz="0" w:space="0" w:color="auto"/>
        <w:right w:val="none" w:sz="0" w:space="0" w:color="auto"/>
      </w:divBdr>
      <w:divsChild>
        <w:div w:id="1259799841">
          <w:marLeft w:val="0"/>
          <w:marRight w:val="0"/>
          <w:marTop w:val="0"/>
          <w:marBottom w:val="0"/>
          <w:divBdr>
            <w:top w:val="none" w:sz="0" w:space="0" w:color="auto"/>
            <w:left w:val="none" w:sz="0" w:space="0" w:color="auto"/>
            <w:bottom w:val="none" w:sz="0" w:space="0" w:color="auto"/>
            <w:right w:val="none" w:sz="0" w:space="0" w:color="auto"/>
          </w:divBdr>
          <w:divsChild>
            <w:div w:id="1949118025">
              <w:marLeft w:val="0"/>
              <w:marRight w:val="0"/>
              <w:marTop w:val="0"/>
              <w:marBottom w:val="0"/>
              <w:divBdr>
                <w:top w:val="none" w:sz="0" w:space="0" w:color="auto"/>
                <w:left w:val="none" w:sz="0" w:space="0" w:color="auto"/>
                <w:bottom w:val="none" w:sz="0" w:space="0" w:color="auto"/>
                <w:right w:val="none" w:sz="0" w:space="0" w:color="auto"/>
              </w:divBdr>
              <w:divsChild>
                <w:div w:id="193613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677331">
      <w:bodyDiv w:val="1"/>
      <w:marLeft w:val="0"/>
      <w:marRight w:val="0"/>
      <w:marTop w:val="0"/>
      <w:marBottom w:val="0"/>
      <w:divBdr>
        <w:top w:val="none" w:sz="0" w:space="0" w:color="auto"/>
        <w:left w:val="none" w:sz="0" w:space="0" w:color="auto"/>
        <w:bottom w:val="none" w:sz="0" w:space="0" w:color="auto"/>
        <w:right w:val="none" w:sz="0" w:space="0" w:color="auto"/>
      </w:divBdr>
    </w:div>
    <w:div w:id="1768312213">
      <w:bodyDiv w:val="1"/>
      <w:marLeft w:val="0"/>
      <w:marRight w:val="0"/>
      <w:marTop w:val="0"/>
      <w:marBottom w:val="0"/>
      <w:divBdr>
        <w:top w:val="none" w:sz="0" w:space="0" w:color="auto"/>
        <w:left w:val="none" w:sz="0" w:space="0" w:color="auto"/>
        <w:bottom w:val="none" w:sz="0" w:space="0" w:color="auto"/>
        <w:right w:val="none" w:sz="0" w:space="0" w:color="auto"/>
      </w:divBdr>
    </w:div>
    <w:div w:id="1803961513">
      <w:bodyDiv w:val="1"/>
      <w:marLeft w:val="0"/>
      <w:marRight w:val="0"/>
      <w:marTop w:val="0"/>
      <w:marBottom w:val="0"/>
      <w:divBdr>
        <w:top w:val="none" w:sz="0" w:space="0" w:color="auto"/>
        <w:left w:val="none" w:sz="0" w:space="0" w:color="auto"/>
        <w:bottom w:val="none" w:sz="0" w:space="0" w:color="auto"/>
        <w:right w:val="none" w:sz="0" w:space="0" w:color="auto"/>
      </w:divBdr>
    </w:div>
    <w:div w:id="1810705759">
      <w:bodyDiv w:val="1"/>
      <w:marLeft w:val="0"/>
      <w:marRight w:val="0"/>
      <w:marTop w:val="0"/>
      <w:marBottom w:val="0"/>
      <w:divBdr>
        <w:top w:val="none" w:sz="0" w:space="0" w:color="auto"/>
        <w:left w:val="none" w:sz="0" w:space="0" w:color="auto"/>
        <w:bottom w:val="none" w:sz="0" w:space="0" w:color="auto"/>
        <w:right w:val="none" w:sz="0" w:space="0" w:color="auto"/>
      </w:divBdr>
    </w:div>
    <w:div w:id="1836261824">
      <w:bodyDiv w:val="1"/>
      <w:marLeft w:val="0"/>
      <w:marRight w:val="0"/>
      <w:marTop w:val="0"/>
      <w:marBottom w:val="0"/>
      <w:divBdr>
        <w:top w:val="none" w:sz="0" w:space="0" w:color="auto"/>
        <w:left w:val="none" w:sz="0" w:space="0" w:color="auto"/>
        <w:bottom w:val="none" w:sz="0" w:space="0" w:color="auto"/>
        <w:right w:val="none" w:sz="0" w:space="0" w:color="auto"/>
      </w:divBdr>
    </w:div>
    <w:div w:id="2088072385">
      <w:bodyDiv w:val="1"/>
      <w:marLeft w:val="0"/>
      <w:marRight w:val="0"/>
      <w:marTop w:val="0"/>
      <w:marBottom w:val="0"/>
      <w:divBdr>
        <w:top w:val="none" w:sz="0" w:space="0" w:color="auto"/>
        <w:left w:val="none" w:sz="0" w:space="0" w:color="auto"/>
        <w:bottom w:val="none" w:sz="0" w:space="0" w:color="auto"/>
        <w:right w:val="none" w:sz="0" w:space="0" w:color="auto"/>
      </w:divBdr>
    </w:div>
    <w:div w:id="2121991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ndbc.noaa.gov/" TargetMode="External"/><Relationship Id="rId2" Type="http://schemas.openxmlformats.org/officeDocument/2006/relationships/hyperlink" Target="https://www.coast.noaa.gov/dataviewer/" TargetMode="External"/><Relationship Id="rId1" Type="http://schemas.openxmlformats.org/officeDocument/2006/relationships/hyperlink" Target="http://water.usgs.gov/floods/FEV/" TargetMode="External"/><Relationship Id="rId5" Type="http://schemas.openxmlformats.org/officeDocument/2006/relationships/hyperlink" Target="https://cera.coastalrisk.live/" TargetMode="External"/><Relationship Id="rId4" Type="http://schemas.openxmlformats.org/officeDocument/2006/relationships/hyperlink" Target="https://dx.doi.org/10.21079/11681/4873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hyperlink" Target="https://www.nhc.noaa.gov/archive/2018/MICHAEL.shtml" TargetMode="External"/><Relationship Id="rId47" Type="http://schemas.openxmlformats.org/officeDocument/2006/relationships/hyperlink" Target="https://www.ncei.noaa.gov/products/coastal-relief-model" TargetMode="External"/><Relationship Id="rId63" Type="http://schemas.openxmlformats.org/officeDocument/2006/relationships/hyperlink" Target="https://github.com/fengyanshi/NEARCOM-TVD" TargetMode="External"/><Relationship Id="rId68" Type="http://schemas.openxmlformats.org/officeDocument/2006/relationships/hyperlink" Target="https://www.ecmwf.int/en/forecasts/dataset/ecmwf-reanalysis-v5" TargetMode="Externa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6.png"/><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hyperlink" Target="https://fengyanshi.github.io/NEARCOM-TVD/WIKI/_build/html/index.html" TargetMode="External"/><Relationship Id="rId37" Type="http://schemas.openxmlformats.org/officeDocument/2006/relationships/image" Target="media/image12.svg"/><Relationship Id="rId40" Type="http://schemas.openxmlformats.org/officeDocument/2006/relationships/image" Target="media/image15.jpg"/><Relationship Id="rId45" Type="http://schemas.openxmlformats.org/officeDocument/2006/relationships/hyperlink" Target="https://coast.noaa.gov/dataviewer/" TargetMode="External"/><Relationship Id="rId53" Type="http://schemas.openxmlformats.org/officeDocument/2006/relationships/hyperlink" Target="https://www.coast.noaa.gov/dataviewer/" TargetMode="External"/><Relationship Id="rId58" Type="http://schemas.openxmlformats.org/officeDocument/2006/relationships/image" Target="media/image21.jpg"/><Relationship Id="rId66" Type="http://schemas.openxmlformats.org/officeDocument/2006/relationships/hyperlink" Target="https://coast.noaa.gov/digitalcoast/" TargetMode="External"/><Relationship Id="rId5" Type="http://schemas.openxmlformats.org/officeDocument/2006/relationships/customXml" Target="../customXml/item5.xml"/><Relationship Id="rId61" Type="http://schemas.openxmlformats.org/officeDocument/2006/relationships/hyperlink" Target="https://adcirc.org" TargetMode="External"/><Relationship Id="rId19" Type="http://schemas.openxmlformats.org/officeDocument/2006/relationships/hyperlink" Target="http://www.nco.ncep.noaa.gov/pmb/products/estofs/" TargetMode="External"/><Relationship Id="rId14" Type="http://schemas.openxmlformats.org/officeDocument/2006/relationships/footer" Target="footer2.xml"/><Relationship Id="rId22" Type="http://schemas.openxmlformats.org/officeDocument/2006/relationships/image" Target="media/image3.jpg"/><Relationship Id="rId27" Type="http://schemas.openxmlformats.org/officeDocument/2006/relationships/hyperlink" Target="https://cera.coastalrisk.live" TargetMode="External"/><Relationship Id="rId30" Type="http://schemas.openxmlformats.org/officeDocument/2006/relationships/image" Target="media/image7.png"/><Relationship Id="rId35" Type="http://schemas.openxmlformats.org/officeDocument/2006/relationships/image" Target="media/image10.png"/><Relationship Id="rId43" Type="http://schemas.openxmlformats.org/officeDocument/2006/relationships/hyperlink" Target="https://www.ncei.noaa.gov/access/billions/" TargetMode="External"/><Relationship Id="rId48" Type="http://schemas.openxmlformats.org/officeDocument/2006/relationships/hyperlink" Target="https://www.gebco.net/data_and_products/gridded_bathymetry_data/" TargetMode="External"/><Relationship Id="rId56" Type="http://schemas.openxmlformats.org/officeDocument/2006/relationships/hyperlink" Target="https://tidesandcurrents.noaa.gov/stations.html?type=Water+Levels" TargetMode="External"/><Relationship Id="rId64" Type="http://schemas.openxmlformats.org/officeDocument/2006/relationships/hyperlink" Target="mailto:nk@udel.edu" TargetMode="External"/><Relationship Id="rId69" Type="http://schemas.openxmlformats.org/officeDocument/2006/relationships/image" Target="media/image24.emf"/><Relationship Id="rId8" Type="http://schemas.openxmlformats.org/officeDocument/2006/relationships/settings" Target="settings.xml"/><Relationship Id="rId51" Type="http://schemas.openxmlformats.org/officeDocument/2006/relationships/hyperlink" Target="https://www.ncei.noaa.gov/products/coastal-relief-model" TargetMode="Externa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jpg"/><Relationship Id="rId17" Type="http://schemas.microsoft.com/office/2011/relationships/commentsExtended" Target="commentsExtended.xml"/><Relationship Id="rId25" Type="http://schemas.microsoft.com/office/2018/08/relationships/commentsExtensible" Target="commentsExtensible.xml"/><Relationship Id="rId33" Type="http://schemas.openxmlformats.org/officeDocument/2006/relationships/hyperlink" Target="https://fengyanshi.github.io/NEARCOM-TVD/WIKI/_build/html/index.html" TargetMode="External"/><Relationship Id="rId38" Type="http://schemas.openxmlformats.org/officeDocument/2006/relationships/image" Target="media/image13.png"/><Relationship Id="rId46" Type="http://schemas.openxmlformats.org/officeDocument/2006/relationships/hyperlink" Target="https://coast.noaa.gov/dataviewer/" TargetMode="External"/><Relationship Id="rId59" Type="http://schemas.openxmlformats.org/officeDocument/2006/relationships/image" Target="media/image22.jpg"/><Relationship Id="rId67" Type="http://schemas.openxmlformats.org/officeDocument/2006/relationships/hyperlink" Target="https://www.nhc.noaa.gov" TargetMode="External"/><Relationship Id="rId20" Type="http://schemas.openxmlformats.org/officeDocument/2006/relationships/hyperlink" Target="https://coastal.er.usgs.gov/hurricanes/" TargetMode="External"/><Relationship Id="rId41" Type="http://schemas.openxmlformats.org/officeDocument/2006/relationships/image" Target="media/image16.png"/><Relationship Id="rId54" Type="http://schemas.openxmlformats.org/officeDocument/2006/relationships/image" Target="media/image19.tiff"/><Relationship Id="rId62" Type="http://schemas.openxmlformats.org/officeDocument/2006/relationships/hyperlink" Target="https://oss.deltares.nl/web/delft3dfm/get-started" TargetMode="External"/><Relationship Id="rId70" Type="http://schemas.openxmlformats.org/officeDocument/2006/relationships/image" Target="media/image25.tif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hyperlink" Target="http://www.deltares.nl" TargetMode="External"/><Relationship Id="rId28" Type="http://schemas.openxmlformats.org/officeDocument/2006/relationships/hyperlink" Target="https://cera.coastalrisk.live" TargetMode="External"/><Relationship Id="rId36" Type="http://schemas.openxmlformats.org/officeDocument/2006/relationships/image" Target="media/image11.png"/><Relationship Id="rId49" Type="http://schemas.openxmlformats.org/officeDocument/2006/relationships/image" Target="media/image18.jpeg"/><Relationship Id="rId57" Type="http://schemas.openxmlformats.org/officeDocument/2006/relationships/image" Target="media/image20.jpg"/><Relationship Id="rId10" Type="http://schemas.openxmlformats.org/officeDocument/2006/relationships/footnotes" Target="footnotes.xml"/><Relationship Id="rId31" Type="http://schemas.openxmlformats.org/officeDocument/2006/relationships/image" Target="media/image8.tiff"/><Relationship Id="rId44" Type="http://schemas.openxmlformats.org/officeDocument/2006/relationships/image" Target="media/image17.jpeg"/><Relationship Id="rId52" Type="http://schemas.openxmlformats.org/officeDocument/2006/relationships/hyperlink" Target="https://coast.noaa.gov/htdata/raster2/elevation/NCEI_ninth_Topobathy_2014_8483/" TargetMode="External"/><Relationship Id="rId60" Type="http://schemas.openxmlformats.org/officeDocument/2006/relationships/image" Target="media/image23.png"/><Relationship Id="rId65" Type="http://schemas.openxmlformats.org/officeDocument/2006/relationships/hyperlink" Target="https://oss.deltares.nl/web/xbeach/release-and-source"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microsoft.com/office/2016/09/relationships/commentsIds" Target="commentsIds.xml"/><Relationship Id="rId39" Type="http://schemas.openxmlformats.org/officeDocument/2006/relationships/image" Target="media/image14.svg"/><Relationship Id="rId34" Type="http://schemas.openxmlformats.org/officeDocument/2006/relationships/image" Target="media/image9.jpg"/><Relationship Id="rId50" Type="http://schemas.openxmlformats.org/officeDocument/2006/relationships/hyperlink" Target="https://www.gebco.net/" TargetMode="External"/><Relationship Id="rId55" Type="http://schemas.openxmlformats.org/officeDocument/2006/relationships/hyperlink" Target="https://www.ndbc.noaa.gov/" TargetMode="External"/><Relationship Id="rId7" Type="http://schemas.openxmlformats.org/officeDocument/2006/relationships/styles" Target="styl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RjtnKJfKp93bCSDpryBoDV6m+Ag==">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</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9DC80E07B89AF7429FC435FC3A883BD9" ma:contentTypeVersion="4" ma:contentTypeDescription="Create a new document." ma:contentTypeScope="" ma:versionID="ccf33d66be03f40c714116c793606960">
  <xsd:schema xmlns:xsd="http://www.w3.org/2001/XMLSchema" xmlns:xs="http://www.w3.org/2001/XMLSchema" xmlns:p="http://schemas.microsoft.com/office/2006/metadata/properties" xmlns:ns2="1338e241-8cd7-4afa-8575-d82505cd72c1" targetNamespace="http://schemas.microsoft.com/office/2006/metadata/properties" ma:root="true" ma:fieldsID="3066b091a81dde28106f4ed96d93850d" ns2:_="">
    <xsd:import namespace="1338e241-8cd7-4afa-8575-d82505cd72c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38e241-8cd7-4afa-8575-d82505cd72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404538E-B4D2-426B-BB87-9E47A79EB5A4}">
  <ds:schemaRefs>
    <ds:schemaRef ds:uri="http://schemas.openxmlformats.org/officeDocument/2006/bibliography"/>
  </ds:schemaRefs>
</ds:datastoreItem>
</file>

<file path=customXml/itemProps2.xml><?xml version="1.0" encoding="utf-8"?>
<ds:datastoreItem xmlns:ds="http://schemas.openxmlformats.org/officeDocument/2006/customXml" ds:itemID="{1C8BA28A-8A1E-42A1-AD7E-A610D7BAEAAC}">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B314874-F525-4EE7-B43F-8BE43BE5B1F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5DDD4CA-5AAB-480F-9B80-B9DB244839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38e241-8cd7-4afa-8575-d82505cd72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57</Pages>
  <Words>26630</Words>
  <Characters>151792</Characters>
  <Application>Microsoft Office Word</Application>
  <DocSecurity>4</DocSecurity>
  <Lines>1264</Lines>
  <Paragraphs>356</Paragraphs>
  <ScaleCrop>false</ScaleCrop>
  <Company>University of Delaware</Company>
  <LinksUpToDate>false</LinksUpToDate>
  <CharactersWithSpaces>178066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Automation</dc:creator>
  <cp:keywords/>
  <cp:lastModifiedBy>Shi, Fengyan</cp:lastModifiedBy>
  <cp:revision>2</cp:revision>
  <cp:lastPrinted>2023-08-26T18:59:00Z</cp:lastPrinted>
  <dcterms:created xsi:type="dcterms:W3CDTF">2024-08-26T13:49:00Z</dcterms:created>
  <dcterms:modified xsi:type="dcterms:W3CDTF">2024-08-26T13:49:00Z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Ryan, Tammy Ann</vt:lpwstr>
  </property>
  <property fmtid="{D5CDD505-2E9C-101B-9397-08002B2CF9AE}" pid="3" name="display_urn:schemas-microsoft-com:office:office#Author">
    <vt:lpwstr>Office Automation</vt:lpwstr>
  </property>
  <property fmtid="{D5CDD505-2E9C-101B-9397-08002B2CF9AE}" pid="4" name="Order">
    <vt:lpwstr>100.000000000000</vt:lpwstr>
  </property>
  <property fmtid="{D5CDD505-2E9C-101B-9397-08002B2CF9AE}" pid="5" name="ZOTERO_PREF_1">
    <vt:lpwstr>&lt;data data-version="3" zotero-version="6.0.36"&gt;&lt;session id="3qtWpAMX"/&gt;&lt;style id="http://www.zotero.org/styles/coastal-engineering" hasBibliography="1" bibliographyStyleHasBeenSet="1"/&gt;&lt;prefs&gt;&lt;pref name="fieldType" value="Field"/&gt;&lt;/prefs&gt;&lt;/data&gt;</vt:lpwstr>
  </property>
  <property fmtid="{D5CDD505-2E9C-101B-9397-08002B2CF9AE}" pid="6" name="ContentTypeId">
    <vt:lpwstr>0x0101009DC80E07B89AF7429FC435FC3A883BD9</vt:lpwstr>
  </property>
</Properties>
</file>